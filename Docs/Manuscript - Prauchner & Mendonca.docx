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3E833C" w14:textId="77777777" w:rsidR="00F27955" w:rsidRDefault="00494549" w:rsidP="00F27955">
      <w:pPr>
        <w:suppressLineNumbers/>
        <w:spacing w:line="480" w:lineRule="auto"/>
        <w:jc w:val="both"/>
        <w:rPr>
          <w:rFonts w:ascii="Times New Roman" w:eastAsia="Times New Roman" w:hAnsi="Times New Roman" w:cs="Times New Roman"/>
          <w:sz w:val="24"/>
          <w:szCs w:val="24"/>
          <w:lang w:val="en-GB"/>
        </w:rPr>
      </w:pPr>
      <w:r>
        <w:rPr>
          <w:rFonts w:ascii="Times New Roman" w:eastAsia="Times New Roman" w:hAnsi="Times New Roman" w:cs="Times New Roman"/>
          <w:b/>
          <w:sz w:val="24"/>
          <w:szCs w:val="24"/>
          <w:lang w:val="en-GB"/>
        </w:rPr>
        <w:t>What shapes galling insect-parasitoid interaction networks on closely related host plants?</w:t>
      </w:r>
    </w:p>
    <w:p w14:paraId="5B0B023F" w14:textId="4B38290A" w:rsidR="00F27955" w:rsidRPr="00F27955" w:rsidRDefault="00374DAF" w:rsidP="00F27955">
      <w:pPr>
        <w:suppressLineNumbers/>
        <w:spacing w:line="480" w:lineRule="auto"/>
        <w:jc w:val="both"/>
        <w:rPr>
          <w:rFonts w:ascii="Times New Roman" w:eastAsia="Times New Roman" w:hAnsi="Times New Roman" w:cs="Times New Roman"/>
          <w:sz w:val="24"/>
          <w:szCs w:val="24"/>
          <w:lang w:val="en-GB"/>
        </w:rPr>
      </w:pPr>
      <w:ins w:id="0" w:author="Carolina Prauchner" w:date="2021-04-28T10:43:00Z">
        <w:r w:rsidRPr="00F27955">
          <w:rPr>
            <w:rFonts w:ascii="Calibri" w:eastAsia="Times New Roman" w:hAnsi="Calibri" w:cs="Times New Roman"/>
            <w:color w:val="FF0000"/>
            <w:highlight w:val="yellow"/>
            <w:shd w:val="clear" w:color="auto" w:fill="FFFFFF"/>
            <w:lang w:val="en-US" w:eastAsia="en-US"/>
          </w:rPr>
          <w:t>A running title (up to 40 characters)</w:t>
        </w:r>
        <w:r w:rsidRPr="0009523E">
          <w:rPr>
            <w:rFonts w:ascii="Times New Roman" w:eastAsia="Times New Roman" w:hAnsi="Times New Roman" w:cs="Times New Roman"/>
            <w:b/>
            <w:sz w:val="24"/>
            <w:szCs w:val="24"/>
            <w:lang w:val="en-GB"/>
          </w:rPr>
          <w:t xml:space="preserve"> </w:t>
        </w:r>
      </w:ins>
      <w:r w:rsidR="0009523E">
        <w:rPr>
          <w:rFonts w:ascii="Times New Roman" w:eastAsia="Times New Roman" w:hAnsi="Times New Roman" w:cs="Times New Roman"/>
          <w:b/>
          <w:sz w:val="24"/>
          <w:szCs w:val="24"/>
          <w:lang w:val="en-GB"/>
        </w:rPr>
        <w:t>Insect-</w:t>
      </w:r>
      <w:proofErr w:type="spellStart"/>
      <w:r w:rsidR="0009523E">
        <w:rPr>
          <w:rFonts w:ascii="Times New Roman" w:eastAsia="Times New Roman" w:hAnsi="Times New Roman" w:cs="Times New Roman"/>
          <w:b/>
          <w:sz w:val="24"/>
          <w:szCs w:val="24"/>
          <w:lang w:val="en-GB"/>
        </w:rPr>
        <w:t>parasitoid</w:t>
      </w:r>
      <w:proofErr w:type="spellEnd"/>
      <w:r w:rsidR="0009523E">
        <w:rPr>
          <w:rFonts w:ascii="Times New Roman" w:eastAsia="Times New Roman" w:hAnsi="Times New Roman" w:cs="Times New Roman"/>
          <w:b/>
          <w:sz w:val="24"/>
          <w:szCs w:val="24"/>
          <w:lang w:val="en-GB"/>
        </w:rPr>
        <w:t xml:space="preserve"> Interaction Networks</w:t>
      </w:r>
    </w:p>
    <w:p w14:paraId="6D619E9E" w14:textId="77777777" w:rsidR="00494549" w:rsidRDefault="00494549" w:rsidP="00494549">
      <w:pPr>
        <w:suppressLineNumbers/>
        <w:spacing w:line="480" w:lineRule="auto"/>
        <w:jc w:val="both"/>
        <w:rPr>
          <w:rFonts w:ascii="Times New Roman" w:eastAsia="Times New Roman" w:hAnsi="Times New Roman" w:cs="Times New Roman"/>
          <w:sz w:val="24"/>
          <w:szCs w:val="24"/>
          <w:lang w:val="en-GB"/>
        </w:rPr>
      </w:pPr>
    </w:p>
    <w:p w14:paraId="550F0A4F" w14:textId="77777777" w:rsidR="00494549" w:rsidRDefault="00494549" w:rsidP="00494549">
      <w:pPr>
        <w:suppressLineNumbers/>
        <w:spacing w:line="480" w:lineRule="auto"/>
        <w:jc w:val="both"/>
        <w:rPr>
          <w:rFonts w:ascii="Times New Roman" w:eastAsia="Times New Roman" w:hAnsi="Times New Roman" w:cs="Times New Roman"/>
          <w:sz w:val="24"/>
          <w:szCs w:val="24"/>
          <w:lang w:val="en-GB"/>
        </w:rPr>
      </w:pPr>
    </w:p>
    <w:p w14:paraId="3D0B5CBB" w14:textId="77777777" w:rsidR="00494549" w:rsidRPr="00FE6374" w:rsidRDefault="00494549" w:rsidP="00494549">
      <w:pPr>
        <w:suppressLineNumbers/>
        <w:spacing w:line="480" w:lineRule="auto"/>
        <w:jc w:val="both"/>
        <w:rPr>
          <w:lang w:val="pt-BR"/>
        </w:rPr>
      </w:pPr>
      <w:r w:rsidRPr="00FE6374">
        <w:rPr>
          <w:rFonts w:ascii="Times New Roman" w:eastAsia="Times New Roman" w:hAnsi="Times New Roman" w:cs="Times New Roman"/>
          <w:sz w:val="24"/>
          <w:szCs w:val="24"/>
          <w:lang w:val="pt-BR"/>
        </w:rPr>
        <w:t>Carolina Prauchner</w:t>
      </w:r>
      <w:r w:rsidRPr="00FE6374">
        <w:rPr>
          <w:rFonts w:ascii="Times New Roman" w:eastAsia="Times New Roman" w:hAnsi="Times New Roman" w:cs="Times New Roman"/>
          <w:sz w:val="24"/>
          <w:szCs w:val="24"/>
          <w:vertAlign w:val="superscript"/>
          <w:lang w:val="pt-BR"/>
        </w:rPr>
        <w:t>1</w:t>
      </w:r>
      <w:r w:rsidRPr="00FE6374">
        <w:rPr>
          <w:rFonts w:ascii="Times New Roman" w:eastAsia="Times New Roman" w:hAnsi="Times New Roman" w:cs="Times New Roman"/>
          <w:sz w:val="24"/>
          <w:szCs w:val="24"/>
          <w:lang w:val="pt-BR"/>
        </w:rPr>
        <w:t xml:space="preserve"> &amp; Milton de Souza Mendonça, Jr.</w:t>
      </w:r>
      <w:r w:rsidRPr="00FE6374">
        <w:rPr>
          <w:rFonts w:ascii="Times New Roman" w:eastAsia="Times New Roman" w:hAnsi="Times New Roman" w:cs="Times New Roman"/>
          <w:sz w:val="24"/>
          <w:szCs w:val="24"/>
          <w:vertAlign w:val="superscript"/>
          <w:lang w:val="pt-BR"/>
        </w:rPr>
        <w:t>2</w:t>
      </w:r>
      <w:r w:rsidRPr="00FE6374">
        <w:rPr>
          <w:rFonts w:ascii="Times New Roman" w:eastAsia="Times New Roman" w:hAnsi="Times New Roman" w:cs="Times New Roman"/>
          <w:sz w:val="24"/>
          <w:szCs w:val="24"/>
          <w:lang w:val="pt-BR"/>
        </w:rPr>
        <w:t>*</w:t>
      </w:r>
    </w:p>
    <w:p w14:paraId="77F13837" w14:textId="77777777" w:rsidR="00494549" w:rsidRPr="00FE6374" w:rsidRDefault="00494549" w:rsidP="00494549">
      <w:pPr>
        <w:suppressLineNumbers/>
        <w:spacing w:line="480" w:lineRule="auto"/>
        <w:jc w:val="both"/>
        <w:rPr>
          <w:rFonts w:ascii="Times New Roman" w:eastAsia="Times New Roman" w:hAnsi="Times New Roman" w:cs="Times New Roman"/>
          <w:sz w:val="24"/>
          <w:szCs w:val="24"/>
          <w:vertAlign w:val="superscript"/>
          <w:lang w:val="pt-BR"/>
        </w:rPr>
      </w:pPr>
    </w:p>
    <w:p w14:paraId="7C067E5A" w14:textId="77777777" w:rsidR="00494549" w:rsidRPr="00FE6374" w:rsidRDefault="00494549" w:rsidP="00494549">
      <w:pPr>
        <w:suppressLineNumbers/>
        <w:spacing w:line="480" w:lineRule="auto"/>
        <w:jc w:val="both"/>
        <w:rPr>
          <w:rFonts w:ascii="Times New Roman" w:eastAsia="Times New Roman" w:hAnsi="Times New Roman" w:cs="Times New Roman"/>
          <w:sz w:val="24"/>
          <w:szCs w:val="24"/>
          <w:vertAlign w:val="superscript"/>
          <w:lang w:val="pt-BR"/>
        </w:rPr>
      </w:pPr>
    </w:p>
    <w:p w14:paraId="202A43F3" w14:textId="77777777" w:rsidR="00494549" w:rsidRPr="00FE6374" w:rsidRDefault="00494549" w:rsidP="00494549">
      <w:pPr>
        <w:suppressLineNumbers/>
        <w:spacing w:line="480" w:lineRule="auto"/>
        <w:jc w:val="both"/>
        <w:rPr>
          <w:lang w:val="pt-BR"/>
        </w:rPr>
      </w:pPr>
      <w:r w:rsidRPr="00FE6374">
        <w:rPr>
          <w:rFonts w:ascii="Times New Roman" w:hAnsi="Times New Roman" w:cs="Times New Roman"/>
          <w:sz w:val="24"/>
          <w:szCs w:val="24"/>
          <w:vertAlign w:val="superscript"/>
          <w:lang w:val="pt-BR"/>
        </w:rPr>
        <w:t>1</w:t>
      </w:r>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Graduate</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Program</w:t>
      </w:r>
      <w:proofErr w:type="spellEnd"/>
      <w:r w:rsidRPr="00FE6374">
        <w:rPr>
          <w:rFonts w:ascii="Times New Roman" w:hAnsi="Times New Roman" w:cs="Times New Roman"/>
          <w:sz w:val="24"/>
          <w:szCs w:val="24"/>
          <w:lang w:val="pt-BR"/>
        </w:rPr>
        <w:t xml:space="preserve"> in </w:t>
      </w:r>
      <w:proofErr w:type="spellStart"/>
      <w:r w:rsidRPr="00FE6374">
        <w:rPr>
          <w:rFonts w:ascii="Times New Roman" w:hAnsi="Times New Roman" w:cs="Times New Roman"/>
          <w:sz w:val="24"/>
          <w:szCs w:val="24"/>
          <w:lang w:val="pt-BR"/>
        </w:rPr>
        <w:t>Ecology</w:t>
      </w:r>
      <w:proofErr w:type="spellEnd"/>
      <w:r w:rsidRPr="00FE6374">
        <w:rPr>
          <w:rFonts w:ascii="Times New Roman" w:hAnsi="Times New Roman" w:cs="Times New Roman"/>
          <w:sz w:val="24"/>
          <w:szCs w:val="24"/>
          <w:lang w:val="pt-BR"/>
        </w:rPr>
        <w:t xml:space="preserve"> (PPG-Ecologia), </w:t>
      </w:r>
      <w:proofErr w:type="spellStart"/>
      <w:r w:rsidRPr="00FE6374">
        <w:rPr>
          <w:rFonts w:ascii="Times New Roman" w:hAnsi="Times New Roman" w:cs="Times New Roman"/>
          <w:sz w:val="24"/>
          <w:szCs w:val="24"/>
          <w:lang w:val="pt-BR"/>
        </w:rPr>
        <w:t>Biosciences</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Institute</w:t>
      </w:r>
      <w:proofErr w:type="spellEnd"/>
      <w:r w:rsidRPr="00FE6374">
        <w:rPr>
          <w:rFonts w:ascii="Times New Roman" w:hAnsi="Times New Roman" w:cs="Times New Roman"/>
          <w:sz w:val="24"/>
          <w:szCs w:val="24"/>
          <w:lang w:val="pt-BR"/>
        </w:rPr>
        <w:t xml:space="preserve">, Federal </w:t>
      </w:r>
      <w:proofErr w:type="spellStart"/>
      <w:r w:rsidRPr="00FE6374">
        <w:rPr>
          <w:rFonts w:ascii="Times New Roman" w:hAnsi="Times New Roman" w:cs="Times New Roman"/>
          <w:sz w:val="24"/>
          <w:szCs w:val="24"/>
          <w:lang w:val="pt-BR"/>
        </w:rPr>
        <w:t>University</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of</w:t>
      </w:r>
      <w:proofErr w:type="spellEnd"/>
      <w:r w:rsidRPr="00FE6374">
        <w:rPr>
          <w:rFonts w:ascii="Times New Roman" w:hAnsi="Times New Roman" w:cs="Times New Roman"/>
          <w:sz w:val="24"/>
          <w:szCs w:val="24"/>
          <w:lang w:val="pt-BR"/>
        </w:rPr>
        <w:t xml:space="preserve"> Rio Grande do Sul (UFRGS), Av. Bento Gonçalves 9500, CEP 91501-970, Porto Alegre, RS, Brasil; </w:t>
      </w:r>
      <w:hyperlink r:id="rId9">
        <w:r w:rsidRPr="00FE6374">
          <w:rPr>
            <w:rStyle w:val="InternetLink"/>
            <w:rFonts w:ascii="Times New Roman" w:hAnsi="Times New Roman" w:cs="Times New Roman"/>
            <w:sz w:val="24"/>
            <w:szCs w:val="24"/>
            <w:lang w:val="pt-BR"/>
          </w:rPr>
          <w:t>carol_prauchner@hotmail.com</w:t>
        </w:r>
      </w:hyperlink>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correspondence</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author</w:t>
      </w:r>
      <w:proofErr w:type="spellEnd"/>
      <w:r w:rsidRPr="00FE6374">
        <w:rPr>
          <w:rFonts w:ascii="Times New Roman" w:hAnsi="Times New Roman" w:cs="Times New Roman"/>
          <w:sz w:val="24"/>
          <w:szCs w:val="24"/>
          <w:lang w:val="pt-BR"/>
        </w:rPr>
        <w:t>)</w:t>
      </w:r>
    </w:p>
    <w:p w14:paraId="107D817E" w14:textId="77777777" w:rsidR="00494549" w:rsidRPr="00FE6374" w:rsidRDefault="00494549" w:rsidP="00494549">
      <w:pPr>
        <w:suppressLineNumbers/>
        <w:spacing w:line="480" w:lineRule="auto"/>
        <w:jc w:val="both"/>
        <w:rPr>
          <w:lang w:val="pt-BR"/>
        </w:rPr>
      </w:pPr>
      <w:r w:rsidRPr="00FE6374">
        <w:rPr>
          <w:rFonts w:ascii="Times New Roman" w:hAnsi="Times New Roman" w:cs="Times New Roman"/>
          <w:sz w:val="24"/>
          <w:szCs w:val="24"/>
          <w:vertAlign w:val="superscript"/>
          <w:lang w:val="pt-BR"/>
        </w:rPr>
        <w:t xml:space="preserve">2 </w:t>
      </w:r>
      <w:proofErr w:type="spellStart"/>
      <w:r w:rsidRPr="00FE6374">
        <w:rPr>
          <w:rFonts w:ascii="Times New Roman" w:hAnsi="Times New Roman" w:cs="Times New Roman"/>
          <w:sz w:val="24"/>
          <w:szCs w:val="24"/>
          <w:lang w:val="pt-BR"/>
        </w:rPr>
        <w:t>Ecological</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Interactions</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Lab</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Department</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of</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Ecology</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Biosciences</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Institute</w:t>
      </w:r>
      <w:proofErr w:type="spellEnd"/>
      <w:r w:rsidRPr="00FE6374">
        <w:rPr>
          <w:rFonts w:ascii="Times New Roman" w:hAnsi="Times New Roman" w:cs="Times New Roman"/>
          <w:sz w:val="24"/>
          <w:szCs w:val="24"/>
          <w:lang w:val="pt-BR"/>
        </w:rPr>
        <w:t xml:space="preserve">, Federal </w:t>
      </w:r>
      <w:proofErr w:type="spellStart"/>
      <w:r w:rsidRPr="00FE6374">
        <w:rPr>
          <w:rFonts w:ascii="Times New Roman" w:hAnsi="Times New Roman" w:cs="Times New Roman"/>
          <w:sz w:val="24"/>
          <w:szCs w:val="24"/>
          <w:lang w:val="pt-BR"/>
        </w:rPr>
        <w:t>University</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of</w:t>
      </w:r>
      <w:proofErr w:type="spellEnd"/>
      <w:r w:rsidRPr="00FE6374">
        <w:rPr>
          <w:rFonts w:ascii="Times New Roman" w:hAnsi="Times New Roman" w:cs="Times New Roman"/>
          <w:sz w:val="24"/>
          <w:szCs w:val="24"/>
          <w:lang w:val="pt-BR"/>
        </w:rPr>
        <w:t xml:space="preserve"> Rio Grande do Sul (UFRGS), Av. Bento Gonçalves 9500, CEP 91501-970, Porto Alegre, RS, Brasil; </w:t>
      </w:r>
      <w:hyperlink r:id="rId10">
        <w:r w:rsidRPr="00FE6374">
          <w:rPr>
            <w:rStyle w:val="InternetLink"/>
            <w:rFonts w:ascii="Times New Roman" w:hAnsi="Times New Roman" w:cs="Times New Roman"/>
            <w:sz w:val="24"/>
            <w:szCs w:val="24"/>
            <w:lang w:val="pt-BR"/>
          </w:rPr>
          <w:t>milton.mendonca@ufrgs.br</w:t>
        </w:r>
      </w:hyperlink>
    </w:p>
    <w:p w14:paraId="39DD8BCD" w14:textId="77777777" w:rsidR="00494549" w:rsidRPr="007E2A18" w:rsidRDefault="00494549" w:rsidP="00494549">
      <w:pPr>
        <w:suppressLineNumbers/>
        <w:spacing w:line="480" w:lineRule="auto"/>
        <w:jc w:val="both"/>
        <w:rPr>
          <w:rFonts w:ascii="Times New Roman" w:eastAsia="Times New Roman" w:hAnsi="Times New Roman" w:cs="Times New Roman"/>
          <w:sz w:val="24"/>
          <w:szCs w:val="24"/>
          <w:lang w:val="pt-BR"/>
        </w:rPr>
      </w:pPr>
    </w:p>
    <w:p w14:paraId="066CB268" w14:textId="77777777" w:rsidR="00F27955" w:rsidRDefault="00494549" w:rsidP="00F27955">
      <w:pPr>
        <w:suppressLineNumbers/>
        <w:spacing w:line="480" w:lineRule="auto"/>
        <w:rPr>
          <w:rFonts w:ascii="Times New Roman" w:eastAsia="Times New Roman" w:hAnsi="Times New Roman" w:cs="Times New Roman"/>
          <w:sz w:val="24"/>
          <w:szCs w:val="24"/>
          <w:lang w:val="en-GB" w:eastAsia="en-US"/>
        </w:rPr>
      </w:pPr>
      <w:r>
        <w:rPr>
          <w:rFonts w:ascii="Times New Roman" w:eastAsia="Times New Roman" w:hAnsi="Times New Roman" w:cs="Times New Roman"/>
          <w:sz w:val="24"/>
          <w:szCs w:val="24"/>
          <w:lang w:val="en-GB" w:eastAsia="en-US"/>
        </w:rPr>
        <w:t>Author Contributions: CP and MMJ conceived and designed the observations/experiments. CP performed the observations/experiments and analysed the data. CP and MMJ wrote the manuscript.</w:t>
      </w:r>
      <w:bookmarkStart w:id="1" w:name="_Toc432172666"/>
    </w:p>
    <w:p w14:paraId="034906D3" w14:textId="706BB397" w:rsidR="00494549" w:rsidRPr="00EE1650" w:rsidRDefault="00494549" w:rsidP="00494549">
      <w:pPr>
        <w:suppressLineNumbers/>
        <w:spacing w:line="480" w:lineRule="auto"/>
        <w:rPr>
          <w:rFonts w:ascii="Times New Roman" w:eastAsia="Times New Roman" w:hAnsi="Times New Roman" w:cs="Times New Roman"/>
          <w:sz w:val="24"/>
          <w:szCs w:val="24"/>
          <w:lang w:val="en-GB" w:eastAsia="en-US"/>
        </w:rPr>
      </w:pPr>
      <w:r>
        <w:rPr>
          <w:rFonts w:ascii="Times New Roman" w:eastAsia="Times New Roman" w:hAnsi="Times New Roman" w:cs="Times New Roman"/>
          <w:b/>
          <w:sz w:val="24"/>
          <w:szCs w:val="24"/>
          <w:lang w:val="en-GB"/>
        </w:rPr>
        <w:br w:type="page"/>
      </w:r>
    </w:p>
    <w:p w14:paraId="23978DD8" w14:textId="11EAE081" w:rsidR="00494549" w:rsidRPr="00F27955" w:rsidRDefault="00494549" w:rsidP="00F27955">
      <w:pPr>
        <w:spacing w:line="480" w:lineRule="auto"/>
        <w:jc w:val="both"/>
        <w:rPr>
          <w:rFonts w:ascii="Times New Roman" w:eastAsia="Times New Roman" w:hAnsi="Times New Roman" w:cs="Times New Roman"/>
          <w:sz w:val="20"/>
          <w:szCs w:val="20"/>
          <w:lang w:val="en-US" w:eastAsia="en-US"/>
        </w:rPr>
      </w:pPr>
      <w:r>
        <w:rPr>
          <w:rFonts w:ascii="Times New Roman" w:eastAsia="Times New Roman" w:hAnsi="Times New Roman" w:cs="Times New Roman"/>
          <w:b/>
          <w:sz w:val="24"/>
          <w:szCs w:val="24"/>
          <w:lang w:val="en-GB"/>
        </w:rPr>
        <w:lastRenderedPageBreak/>
        <w:t>ABSTRACT</w:t>
      </w:r>
      <w:bookmarkEnd w:id="1"/>
    </w:p>
    <w:p w14:paraId="5F825E3A" w14:textId="0312AE64" w:rsidR="00801029" w:rsidRPr="00801029" w:rsidRDefault="00494549" w:rsidP="00801029">
      <w:pPr>
        <w:pStyle w:val="ListParagraph"/>
        <w:numPr>
          <w:ilvl w:val="0"/>
          <w:numId w:val="1"/>
        </w:numPr>
        <w:spacing w:line="480" w:lineRule="auto"/>
        <w:jc w:val="both"/>
        <w:rPr>
          <w:rFonts w:ascii="Times New Roman" w:hAnsi="Times New Roman" w:cs="Times New Roman"/>
          <w:sz w:val="24"/>
          <w:szCs w:val="24"/>
          <w:lang w:val="en-GB"/>
        </w:rPr>
      </w:pPr>
      <w:r w:rsidRPr="00801029">
        <w:rPr>
          <w:rFonts w:ascii="Times New Roman" w:hAnsi="Times New Roman" w:cs="Times New Roman"/>
          <w:sz w:val="24"/>
          <w:szCs w:val="24"/>
          <w:lang w:val="en-GB"/>
        </w:rPr>
        <w:t xml:space="preserve">Ecological networks describe community structure by focusing on how nodes are connected by links (interactions). Related species have higher probabilities of sharing links if interactions depend on phylogeny and/or species are functionally similar; however, if and how this modularity escalates to higher trophic levels is still an open question. </w:t>
      </w:r>
    </w:p>
    <w:p w14:paraId="7B6888A3" w14:textId="77777777" w:rsidR="00801029" w:rsidRPr="00801029" w:rsidRDefault="00494549" w:rsidP="00801029">
      <w:pPr>
        <w:pStyle w:val="ListParagraph"/>
        <w:numPr>
          <w:ilvl w:val="0"/>
          <w:numId w:val="1"/>
        </w:numPr>
        <w:spacing w:line="480" w:lineRule="auto"/>
        <w:jc w:val="both"/>
        <w:rPr>
          <w:sz w:val="24"/>
          <w:szCs w:val="24"/>
        </w:rPr>
      </w:pPr>
      <w:r w:rsidRPr="00801029">
        <w:rPr>
          <w:rFonts w:ascii="Times New Roman" w:hAnsi="Times New Roman" w:cs="Times New Roman"/>
          <w:sz w:val="24"/>
          <w:szCs w:val="24"/>
          <w:lang w:val="en-GB"/>
        </w:rPr>
        <w:t xml:space="preserve">The aim of this work is to characterize the structure and topology of a bipartite interaction network of galling insects and associated parasitoids on a system with two closely related and recently diverged host plants, where </w:t>
      </w:r>
      <w:proofErr w:type="gramStart"/>
      <w:r w:rsidRPr="00801029">
        <w:rPr>
          <w:rFonts w:ascii="Times New Roman" w:hAnsi="Times New Roman" w:cs="Times New Roman"/>
          <w:sz w:val="24"/>
          <w:szCs w:val="24"/>
          <w:lang w:val="en-GB"/>
        </w:rPr>
        <w:t>host-tracking</w:t>
      </w:r>
      <w:proofErr w:type="gramEnd"/>
      <w:r w:rsidRPr="00801029">
        <w:rPr>
          <w:rFonts w:ascii="Times New Roman" w:hAnsi="Times New Roman" w:cs="Times New Roman"/>
          <w:sz w:val="24"/>
          <w:szCs w:val="24"/>
          <w:lang w:val="en-GB"/>
        </w:rPr>
        <w:t xml:space="preserve"> could be underway. Our hypothesis is that gall structure, </w:t>
      </w:r>
      <w:proofErr w:type="spellStart"/>
      <w:r w:rsidRPr="00801029">
        <w:rPr>
          <w:rFonts w:ascii="Times New Roman" w:hAnsi="Times New Roman" w:cs="Times New Roman"/>
          <w:sz w:val="24"/>
          <w:szCs w:val="24"/>
          <w:lang w:val="en-GB"/>
        </w:rPr>
        <w:t>galler</w:t>
      </w:r>
      <w:proofErr w:type="spellEnd"/>
      <w:r w:rsidRPr="00801029">
        <w:rPr>
          <w:rFonts w:ascii="Times New Roman" w:hAnsi="Times New Roman" w:cs="Times New Roman"/>
          <w:sz w:val="24"/>
          <w:szCs w:val="24"/>
          <w:lang w:val="en-GB"/>
        </w:rPr>
        <w:t xml:space="preserve"> </w:t>
      </w:r>
      <w:r w:rsidR="007500C6" w:rsidRPr="00801029">
        <w:rPr>
          <w:rFonts w:ascii="Times New Roman" w:hAnsi="Times New Roman" w:cs="Times New Roman"/>
          <w:sz w:val="24"/>
          <w:szCs w:val="24"/>
          <w:lang w:val="en-GB"/>
        </w:rPr>
        <w:t xml:space="preserve">taxonomy </w:t>
      </w:r>
      <w:r w:rsidRPr="00801029">
        <w:rPr>
          <w:rFonts w:ascii="Times New Roman" w:hAnsi="Times New Roman" w:cs="Times New Roman"/>
          <w:sz w:val="24"/>
          <w:szCs w:val="24"/>
          <w:lang w:val="en-GB"/>
        </w:rPr>
        <w:t xml:space="preserve">and host plant identity could contribute to network modularity; we generated networks by organising nodes according to each of these factors. </w:t>
      </w:r>
    </w:p>
    <w:p w14:paraId="35DC8CEE" w14:textId="77777777" w:rsidR="00801029" w:rsidRPr="00801029" w:rsidRDefault="00494549" w:rsidP="00801029">
      <w:pPr>
        <w:pStyle w:val="ListParagraph"/>
        <w:numPr>
          <w:ilvl w:val="0"/>
          <w:numId w:val="1"/>
        </w:numPr>
        <w:spacing w:line="480" w:lineRule="auto"/>
        <w:jc w:val="both"/>
        <w:rPr>
          <w:sz w:val="24"/>
          <w:szCs w:val="24"/>
        </w:rPr>
      </w:pPr>
      <w:r w:rsidRPr="00801029">
        <w:rPr>
          <w:rFonts w:ascii="Times New Roman" w:hAnsi="Times New Roman" w:cs="Times New Roman"/>
          <w:sz w:val="24"/>
          <w:szCs w:val="24"/>
          <w:lang w:val="en-GB"/>
        </w:rPr>
        <w:t xml:space="preserve">Samples occurred between May/2015 and June/2017 on forest areas in Porto Alegre, southern Brazil. Overall, we found 4629 galls of three monophagous and four oligophagous galling species; 664 parasitoid individuals were obtained, of 37 morphospecies. </w:t>
      </w:r>
    </w:p>
    <w:p w14:paraId="3446F197" w14:textId="77777777" w:rsidR="00801029" w:rsidRPr="00801029" w:rsidRDefault="00494549" w:rsidP="00801029">
      <w:pPr>
        <w:pStyle w:val="ListParagraph"/>
        <w:numPr>
          <w:ilvl w:val="0"/>
          <w:numId w:val="1"/>
        </w:numPr>
        <w:spacing w:line="480" w:lineRule="auto"/>
        <w:jc w:val="both"/>
        <w:rPr>
          <w:sz w:val="24"/>
          <w:szCs w:val="24"/>
        </w:rPr>
      </w:pPr>
      <w:r w:rsidRPr="00801029">
        <w:rPr>
          <w:rFonts w:ascii="Times New Roman" w:hAnsi="Times New Roman" w:cs="Times New Roman"/>
          <w:sz w:val="24"/>
          <w:szCs w:val="24"/>
          <w:lang w:val="en-GB"/>
        </w:rPr>
        <w:t xml:space="preserve">All networks formed were significantly modular, independently of node clustering factor, and for three out of four analysed factors (galling insect species, galling species genus and interaction of galling and host plant species) modularity levels were at least intermediate (at about 0.4). </w:t>
      </w:r>
    </w:p>
    <w:p w14:paraId="08294C00" w14:textId="20AF03CD" w:rsidR="00494549" w:rsidRPr="00801029" w:rsidRDefault="00494549" w:rsidP="00801029">
      <w:pPr>
        <w:pStyle w:val="ListParagraph"/>
        <w:numPr>
          <w:ilvl w:val="0"/>
          <w:numId w:val="1"/>
        </w:numPr>
        <w:spacing w:line="480" w:lineRule="auto"/>
        <w:jc w:val="both"/>
        <w:rPr>
          <w:sz w:val="24"/>
          <w:szCs w:val="24"/>
        </w:rPr>
      </w:pPr>
      <w:r w:rsidRPr="00801029">
        <w:rPr>
          <w:rFonts w:ascii="Times New Roman" w:hAnsi="Times New Roman" w:cs="Times New Roman"/>
          <w:sz w:val="24"/>
          <w:szCs w:val="24"/>
          <w:lang w:val="en-GB"/>
        </w:rPr>
        <w:t xml:space="preserve">This is the first time a quantitative </w:t>
      </w:r>
      <w:proofErr w:type="spellStart"/>
      <w:r w:rsidRPr="00801029">
        <w:rPr>
          <w:rFonts w:ascii="Times New Roman" w:hAnsi="Times New Roman" w:cs="Times New Roman"/>
          <w:sz w:val="24"/>
          <w:szCs w:val="24"/>
          <w:lang w:val="en-GB"/>
        </w:rPr>
        <w:t>galler-parasitoid</w:t>
      </w:r>
      <w:proofErr w:type="spellEnd"/>
      <w:r w:rsidRPr="00801029">
        <w:rPr>
          <w:rFonts w:ascii="Times New Roman" w:hAnsi="Times New Roman" w:cs="Times New Roman"/>
          <w:sz w:val="24"/>
          <w:szCs w:val="24"/>
          <w:lang w:val="en-GB"/>
        </w:rPr>
        <w:t xml:space="preserve"> network is organized comparing monophagous and oligophagous </w:t>
      </w:r>
      <w:proofErr w:type="spellStart"/>
      <w:r w:rsidRPr="00801029">
        <w:rPr>
          <w:rFonts w:ascii="Times New Roman" w:hAnsi="Times New Roman" w:cs="Times New Roman"/>
          <w:sz w:val="24"/>
          <w:szCs w:val="24"/>
          <w:lang w:val="en-GB"/>
        </w:rPr>
        <w:t>gallers</w:t>
      </w:r>
      <w:proofErr w:type="spellEnd"/>
      <w:r w:rsidRPr="00801029">
        <w:rPr>
          <w:rFonts w:ascii="Times New Roman" w:hAnsi="Times New Roman" w:cs="Times New Roman"/>
          <w:sz w:val="24"/>
          <w:szCs w:val="24"/>
          <w:lang w:val="en-GB"/>
        </w:rPr>
        <w:t xml:space="preserve">. The relative parasitoid specificity and consequent higher modularity of this network contrasts with what is known for other systems with gall-inducers. We suggest the </w:t>
      </w:r>
      <w:r w:rsidRPr="00801029">
        <w:rPr>
          <w:rFonts w:ascii="Times New Roman" w:eastAsia="Times New Roman" w:hAnsi="Times New Roman" w:cs="Times New Roman"/>
          <w:sz w:val="24"/>
          <w:szCs w:val="24"/>
          <w:lang w:val="en-GB"/>
        </w:rPr>
        <w:t>delayed host-tracking hypothesis</w:t>
      </w:r>
      <w:r w:rsidRPr="00801029">
        <w:rPr>
          <w:rFonts w:ascii="Times New Roman" w:hAnsi="Times New Roman" w:cs="Times New Roman"/>
          <w:sz w:val="24"/>
          <w:szCs w:val="24"/>
          <w:lang w:val="en-GB"/>
        </w:rPr>
        <w:t xml:space="preserve"> may benefit from a </w:t>
      </w:r>
      <w:proofErr w:type="spellStart"/>
      <w:r w:rsidRPr="00801029">
        <w:rPr>
          <w:rFonts w:ascii="Times New Roman" w:hAnsi="Times New Roman" w:cs="Times New Roman"/>
          <w:sz w:val="24"/>
          <w:szCs w:val="24"/>
          <w:lang w:val="en-GB"/>
        </w:rPr>
        <w:t>tritrophic</w:t>
      </w:r>
      <w:proofErr w:type="spellEnd"/>
      <w:r w:rsidRPr="00801029">
        <w:rPr>
          <w:rFonts w:ascii="Times New Roman" w:hAnsi="Times New Roman" w:cs="Times New Roman"/>
          <w:sz w:val="24"/>
          <w:szCs w:val="24"/>
          <w:lang w:val="en-GB"/>
        </w:rPr>
        <w:t xml:space="preserve"> view, considering also top-down effects.</w:t>
      </w:r>
    </w:p>
    <w:p w14:paraId="33455F50" w14:textId="297B8E78" w:rsidR="001F00AA" w:rsidRDefault="00494549" w:rsidP="00494549">
      <w:pPr>
        <w:spacing w:line="480" w:lineRule="auto"/>
        <w:jc w:val="both"/>
        <w:rPr>
          <w:rFonts w:ascii="Times New Roman" w:eastAsia="Times New Roman" w:hAnsi="Times New Roman" w:cs="Times New Roman"/>
          <w:sz w:val="24"/>
          <w:szCs w:val="24"/>
          <w:lang w:val="en-GB"/>
        </w:rPr>
      </w:pPr>
      <w:r>
        <w:rPr>
          <w:rFonts w:ascii="Times New Roman" w:eastAsia="Times New Roman" w:hAnsi="Times New Roman" w:cs="Times New Roman"/>
          <w:b/>
          <w:sz w:val="24"/>
          <w:szCs w:val="24"/>
          <w:lang w:val="en-GB"/>
        </w:rPr>
        <w:lastRenderedPageBreak/>
        <w:t>Key words:</w:t>
      </w:r>
      <w:r>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lang w:val="en-GB"/>
        </w:rPr>
        <w:t xml:space="preserve">Mikania </w:t>
      </w:r>
      <w:proofErr w:type="spellStart"/>
      <w:r>
        <w:rPr>
          <w:rFonts w:ascii="Times New Roman" w:eastAsia="Times New Roman" w:hAnsi="Times New Roman" w:cs="Times New Roman"/>
          <w:i/>
          <w:sz w:val="24"/>
          <w:szCs w:val="24"/>
          <w:lang w:val="en-GB"/>
        </w:rPr>
        <w:t>glomerata</w:t>
      </w:r>
      <w:proofErr w:type="spellEnd"/>
      <w:r>
        <w:rPr>
          <w:rFonts w:ascii="Times New Roman" w:eastAsia="Times New Roman" w:hAnsi="Times New Roman" w:cs="Times New Roman"/>
          <w:sz w:val="24"/>
          <w:szCs w:val="24"/>
          <w:lang w:val="en-GB"/>
        </w:rPr>
        <w:t xml:space="preserve">, </w:t>
      </w:r>
      <w:r>
        <w:rPr>
          <w:rFonts w:ascii="Times New Roman" w:eastAsia="Times New Roman" w:hAnsi="Times New Roman" w:cs="Times New Roman"/>
          <w:i/>
          <w:sz w:val="24"/>
          <w:szCs w:val="24"/>
          <w:lang w:val="en-GB"/>
        </w:rPr>
        <w:t>Mikania laevigata</w:t>
      </w:r>
      <w:r>
        <w:rPr>
          <w:rFonts w:ascii="Times New Roman" w:eastAsia="Times New Roman" w:hAnsi="Times New Roman" w:cs="Times New Roman"/>
          <w:sz w:val="24"/>
          <w:szCs w:val="24"/>
          <w:lang w:val="en-GB"/>
        </w:rPr>
        <w:t xml:space="preserve">, </w:t>
      </w:r>
      <w:proofErr w:type="spellStart"/>
      <w:r>
        <w:rPr>
          <w:rFonts w:ascii="Times New Roman" w:eastAsia="Times New Roman" w:hAnsi="Times New Roman" w:cs="Times New Roman"/>
          <w:sz w:val="24"/>
          <w:szCs w:val="24"/>
          <w:lang w:val="en-GB"/>
        </w:rPr>
        <w:t>Cecidomyiidae</w:t>
      </w:r>
      <w:proofErr w:type="spellEnd"/>
      <w:r>
        <w:rPr>
          <w:rFonts w:ascii="Times New Roman" w:eastAsia="Times New Roman" w:hAnsi="Times New Roman" w:cs="Times New Roman"/>
          <w:sz w:val="24"/>
          <w:szCs w:val="24"/>
          <w:lang w:val="en-GB"/>
        </w:rPr>
        <w:t xml:space="preserve">, </w:t>
      </w:r>
      <w:proofErr w:type="spellStart"/>
      <w:r>
        <w:rPr>
          <w:rFonts w:ascii="Times New Roman" w:eastAsia="Times New Roman" w:hAnsi="Times New Roman" w:cs="Times New Roman"/>
          <w:sz w:val="24"/>
          <w:szCs w:val="24"/>
          <w:lang w:val="en-GB"/>
        </w:rPr>
        <w:t>Oligophagy</w:t>
      </w:r>
      <w:proofErr w:type="spellEnd"/>
      <w:r>
        <w:rPr>
          <w:rFonts w:ascii="Times New Roman" w:eastAsia="Times New Roman" w:hAnsi="Times New Roman" w:cs="Times New Roman"/>
          <w:sz w:val="24"/>
          <w:szCs w:val="24"/>
          <w:lang w:val="en-GB"/>
        </w:rPr>
        <w:t xml:space="preserve">, </w:t>
      </w:r>
      <w:proofErr w:type="spellStart"/>
      <w:r>
        <w:rPr>
          <w:rFonts w:ascii="Times New Roman" w:eastAsia="Times New Roman" w:hAnsi="Times New Roman" w:cs="Times New Roman"/>
          <w:sz w:val="24"/>
          <w:szCs w:val="24"/>
          <w:lang w:val="en-GB"/>
        </w:rPr>
        <w:t>Monophagy</w:t>
      </w:r>
      <w:bookmarkStart w:id="2" w:name="_GoBack"/>
      <w:bookmarkEnd w:id="2"/>
      <w:proofErr w:type="spellEnd"/>
      <w:r w:rsidR="001F00AA">
        <w:rPr>
          <w:rFonts w:ascii="Times New Roman" w:eastAsia="Times New Roman" w:hAnsi="Times New Roman" w:cs="Times New Roman"/>
          <w:sz w:val="24"/>
          <w:szCs w:val="24"/>
          <w:lang w:val="en-GB"/>
        </w:rPr>
        <w:br w:type="page"/>
      </w:r>
    </w:p>
    <w:p w14:paraId="6A6F51A5" w14:textId="047048D7" w:rsidR="00494549" w:rsidRPr="00F27955" w:rsidRDefault="00494549" w:rsidP="00F27955">
      <w:pPr>
        <w:spacing w:line="480" w:lineRule="auto"/>
        <w:jc w:val="both"/>
        <w:rPr>
          <w:rFonts w:ascii="Times New Roman" w:eastAsia="Times New Roman" w:hAnsi="Times New Roman" w:cs="Times New Roman"/>
          <w:sz w:val="20"/>
          <w:szCs w:val="20"/>
          <w:lang w:val="en-US" w:eastAsia="en-US"/>
        </w:rPr>
      </w:pPr>
      <w:r>
        <w:rPr>
          <w:rFonts w:ascii="Times New Roman" w:hAnsi="Times New Roman" w:cs="Times New Roman"/>
          <w:b/>
          <w:sz w:val="24"/>
          <w:szCs w:val="24"/>
          <w:lang w:val="en-GB"/>
        </w:rPr>
        <w:lastRenderedPageBreak/>
        <w:t>INTRODUCTION</w:t>
      </w:r>
      <w:r w:rsidR="00F27955">
        <w:rPr>
          <w:rFonts w:ascii="Times New Roman" w:hAnsi="Times New Roman" w:cs="Times New Roman"/>
          <w:b/>
          <w:sz w:val="24"/>
          <w:szCs w:val="24"/>
          <w:lang w:val="en-GB"/>
        </w:rPr>
        <w:t xml:space="preserve"> </w:t>
      </w:r>
    </w:p>
    <w:p w14:paraId="4B9C2199" w14:textId="77777777" w:rsidR="00494549" w:rsidRDefault="00494549" w:rsidP="00F27955">
      <w:pPr>
        <w:spacing w:line="480" w:lineRule="auto"/>
        <w:ind w:firstLine="720"/>
        <w:jc w:val="both"/>
      </w:pPr>
      <w:r>
        <w:rPr>
          <w:rFonts w:ascii="Times New Roman" w:hAnsi="Times New Roman" w:cs="Times New Roman"/>
          <w:sz w:val="24"/>
          <w:szCs w:val="24"/>
          <w:lang w:val="en-GB"/>
        </w:rPr>
        <w:t>Biodiversity, more than a collection of individual species, is a combination of the diverse biological entities and the various processes that occur between them (</w:t>
      </w:r>
      <w:proofErr w:type="spellStart"/>
      <w:r>
        <w:rPr>
          <w:rFonts w:ascii="Times New Roman" w:hAnsi="Times New Roman" w:cs="Times New Roman"/>
          <w:sz w:val="24"/>
          <w:szCs w:val="24"/>
          <w:lang w:val="en-GB"/>
        </w:rPr>
        <w:t>Jordano</w:t>
      </w:r>
      <w:proofErr w:type="spellEnd"/>
      <w:r>
        <w:rPr>
          <w:rFonts w:ascii="Times New Roman" w:hAnsi="Times New Roman" w:cs="Times New Roman"/>
          <w:sz w:val="24"/>
          <w:szCs w:val="24"/>
          <w:lang w:val="en-GB"/>
        </w:rPr>
        <w:t xml:space="preserve"> 2016). Ecological interactions are among such processes responsible for the dynamics of biological communities, determining the exchange of matter, energy and information between species (</w:t>
      </w:r>
      <w:proofErr w:type="spellStart"/>
      <w:r>
        <w:rPr>
          <w:rFonts w:ascii="Times New Roman" w:hAnsi="Times New Roman" w:cs="Times New Roman"/>
          <w:sz w:val="24"/>
          <w:szCs w:val="24"/>
          <w:lang w:val="en-GB"/>
        </w:rPr>
        <w:t>Berlow</w:t>
      </w:r>
      <w:proofErr w:type="spellEnd"/>
      <w:r>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Pr>
          <w:rFonts w:ascii="Times New Roman" w:hAnsi="Times New Roman" w:cs="Times New Roman"/>
          <w:sz w:val="24"/>
          <w:szCs w:val="24"/>
          <w:lang w:val="en-GB"/>
        </w:rPr>
        <w:t xml:space="preserve"> 2009). Ecological interaction networks represent the structure of biological communities by focusing on how network nodes (functional or taxonomic groupings of organisms) are connected by ecological links (interactions) (</w:t>
      </w:r>
      <w:proofErr w:type="spellStart"/>
      <w:r>
        <w:rPr>
          <w:rFonts w:ascii="Times New Roman" w:hAnsi="Times New Roman" w:cs="Times New Roman"/>
          <w:sz w:val="24"/>
          <w:szCs w:val="24"/>
          <w:lang w:val="en-GB"/>
        </w:rPr>
        <w:t>Bascompte</w:t>
      </w:r>
      <w:proofErr w:type="spellEnd"/>
      <w:r>
        <w:rPr>
          <w:rFonts w:ascii="Times New Roman" w:hAnsi="Times New Roman" w:cs="Times New Roman"/>
          <w:sz w:val="24"/>
          <w:szCs w:val="24"/>
          <w:lang w:val="en-GB"/>
        </w:rPr>
        <w:t xml:space="preserve"> 2007). These communities may be structured according to various types of external and internal factors, and the changes in network structure in response to environmental impacts can tell us a great deal about the how ecological and evolutionary processes organise communities (</w:t>
      </w:r>
      <w:proofErr w:type="spellStart"/>
      <w:r>
        <w:rPr>
          <w:rFonts w:ascii="Times New Roman" w:hAnsi="Times New Roman" w:cs="Times New Roman"/>
          <w:sz w:val="24"/>
          <w:szCs w:val="24"/>
          <w:lang w:val="en-GB"/>
        </w:rPr>
        <w:t>Tylianakis</w:t>
      </w:r>
      <w:proofErr w:type="spellEnd"/>
      <w:r>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Pr>
          <w:rFonts w:ascii="Times New Roman" w:hAnsi="Times New Roman" w:cs="Times New Roman"/>
          <w:sz w:val="24"/>
          <w:szCs w:val="24"/>
          <w:lang w:val="en-GB"/>
        </w:rPr>
        <w:t xml:space="preserve"> 2008). For example, the topology of some interaction networks is often modular, with species sets interacting more intensively with each other than with other species in the network, forming strong interacting subsets. Many trophic networks assume this topology, explained at least in part by coevolved interactions between predator-prey species sets, in which preferences and specialization preclude greater network connectivity (</w:t>
      </w:r>
      <w:proofErr w:type="spellStart"/>
      <w:r>
        <w:rPr>
          <w:rFonts w:ascii="Times New Roman" w:hAnsi="Times New Roman" w:cs="Times New Roman"/>
          <w:sz w:val="24"/>
          <w:szCs w:val="24"/>
          <w:lang w:val="en-GB"/>
        </w:rPr>
        <w:t>Lewinsohn</w:t>
      </w:r>
      <w:proofErr w:type="spellEnd"/>
      <w:r>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Pr>
          <w:rFonts w:ascii="Times New Roman" w:hAnsi="Times New Roman" w:cs="Times New Roman"/>
          <w:sz w:val="24"/>
          <w:szCs w:val="24"/>
          <w:lang w:val="en-GB"/>
        </w:rPr>
        <w:t xml:space="preserve"> 2006).</w:t>
      </w:r>
    </w:p>
    <w:p w14:paraId="3FC1D1AF" w14:textId="113F8022" w:rsidR="00494549" w:rsidRDefault="00494549" w:rsidP="00494549">
      <w:pPr>
        <w:spacing w:line="480" w:lineRule="auto"/>
        <w:ind w:firstLine="720"/>
        <w:jc w:val="both"/>
      </w:pPr>
      <w:r>
        <w:rPr>
          <w:rFonts w:ascii="Times New Roman" w:hAnsi="Times New Roman" w:cs="Times New Roman"/>
          <w:sz w:val="24"/>
          <w:szCs w:val="24"/>
          <w:lang w:val="en-GB"/>
        </w:rPr>
        <w:t xml:space="preserve">Galls </w:t>
      </w:r>
      <w:r w:rsidRPr="00FE6374">
        <w:rPr>
          <w:rFonts w:ascii="Times New Roman" w:hAnsi="Times New Roman" w:cs="Times New Roman"/>
          <w:sz w:val="24"/>
          <w:szCs w:val="24"/>
          <w:lang w:val="en-GB"/>
        </w:rPr>
        <w:t xml:space="preserve">are a specific growth </w:t>
      </w:r>
      <w:r>
        <w:rPr>
          <w:rFonts w:ascii="Times New Roman" w:hAnsi="Times New Roman" w:cs="Times New Roman"/>
          <w:sz w:val="24"/>
          <w:szCs w:val="24"/>
          <w:lang w:val="en-GB"/>
        </w:rPr>
        <w:t xml:space="preserve">response of plant tissues, </w:t>
      </w:r>
      <w:r w:rsidRPr="00FE6374">
        <w:rPr>
          <w:rFonts w:ascii="Times New Roman" w:hAnsi="Times New Roman" w:cs="Times New Roman"/>
          <w:sz w:val="24"/>
          <w:szCs w:val="24"/>
          <w:lang w:val="en-GB"/>
        </w:rPr>
        <w:t>induced</w:t>
      </w:r>
      <w:r>
        <w:rPr>
          <w:rFonts w:ascii="Times New Roman" w:hAnsi="Times New Roman" w:cs="Times New Roman"/>
          <w:sz w:val="24"/>
          <w:szCs w:val="24"/>
          <w:lang w:val="en-GB"/>
        </w:rPr>
        <w:t xml:space="preserve"> by a range of organisms, many of them insects (</w:t>
      </w:r>
      <w:r w:rsidR="007C1AAF">
        <w:rPr>
          <w:rFonts w:ascii="Times New Roman" w:hAnsi="Times New Roman" w:cs="Times New Roman"/>
          <w:sz w:val="24"/>
          <w:szCs w:val="24"/>
          <w:lang w:val="en-GB"/>
        </w:rPr>
        <w:t>Mani</w:t>
      </w:r>
      <w:r w:rsidR="005D1773">
        <w:rPr>
          <w:rFonts w:ascii="Times New Roman" w:hAnsi="Times New Roman" w:cs="Times New Roman"/>
          <w:sz w:val="24"/>
          <w:szCs w:val="24"/>
          <w:lang w:val="en-GB"/>
        </w:rPr>
        <w:t xml:space="preserve"> 1964, </w:t>
      </w:r>
      <w:r>
        <w:rPr>
          <w:rFonts w:ascii="Times New Roman" w:hAnsi="Times New Roman" w:cs="Times New Roman"/>
          <w:sz w:val="24"/>
          <w:szCs w:val="24"/>
          <w:lang w:val="en-GB"/>
        </w:rPr>
        <w:t xml:space="preserve">Stone and </w:t>
      </w:r>
      <w:proofErr w:type="spellStart"/>
      <w:r>
        <w:rPr>
          <w:rFonts w:ascii="Times New Roman" w:hAnsi="Times New Roman" w:cs="Times New Roman"/>
          <w:sz w:val="24"/>
          <w:szCs w:val="24"/>
          <w:lang w:val="en-GB"/>
        </w:rPr>
        <w:t>Schonrogge</w:t>
      </w:r>
      <w:proofErr w:type="spellEnd"/>
      <w:r>
        <w:rPr>
          <w:rFonts w:ascii="Times New Roman" w:hAnsi="Times New Roman" w:cs="Times New Roman"/>
          <w:sz w:val="24"/>
          <w:szCs w:val="24"/>
          <w:lang w:val="en-GB"/>
        </w:rPr>
        <w:t xml:space="preserve"> 2003). They serve insects as a source of food (through nutritive tissue), shelter from the weather, and protection from natural enemies such as predators and parasitoids (</w:t>
      </w:r>
      <w:r w:rsidR="005D1773">
        <w:rPr>
          <w:rFonts w:ascii="Times New Roman" w:hAnsi="Times New Roman" w:cs="Times New Roman"/>
          <w:sz w:val="24"/>
          <w:szCs w:val="24"/>
          <w:lang w:val="en-GB"/>
        </w:rPr>
        <w:t>Price et al. 1987</w:t>
      </w:r>
      <w:r>
        <w:rPr>
          <w:rFonts w:ascii="Times New Roman" w:hAnsi="Times New Roman" w:cs="Times New Roman"/>
          <w:sz w:val="24"/>
          <w:szCs w:val="24"/>
          <w:lang w:val="en-GB"/>
        </w:rPr>
        <w:t xml:space="preserve">). Because they represent an extended phenotype of the insect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functional gall characteristics (</w:t>
      </w:r>
      <w:proofErr w:type="spellStart"/>
      <w:r>
        <w:rPr>
          <w:rFonts w:ascii="Times New Roman" w:hAnsi="Times New Roman" w:cs="Times New Roman"/>
          <w:sz w:val="24"/>
          <w:szCs w:val="24"/>
          <w:lang w:val="en-GB"/>
        </w:rPr>
        <w:t>Mendonça</w:t>
      </w:r>
      <w:proofErr w:type="spellEnd"/>
      <w:r>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Pr>
          <w:rFonts w:ascii="Times New Roman" w:hAnsi="Times New Roman" w:cs="Times New Roman"/>
          <w:sz w:val="24"/>
          <w:szCs w:val="24"/>
          <w:lang w:val="en-GB"/>
        </w:rPr>
        <w:t xml:space="preserve"> 2014) may affect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performance and its relationship with natural enemies. One example is the limit to interactions between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and certain parasitoids (their most common natural enemies, Toma and </w:t>
      </w:r>
      <w:proofErr w:type="spellStart"/>
      <w:r>
        <w:rPr>
          <w:rFonts w:ascii="Times New Roman" w:hAnsi="Times New Roman" w:cs="Times New Roman"/>
          <w:sz w:val="24"/>
          <w:szCs w:val="24"/>
          <w:lang w:val="en-GB"/>
        </w:rPr>
        <w:t>Mendonça</w:t>
      </w:r>
      <w:proofErr w:type="spellEnd"/>
      <w:r>
        <w:rPr>
          <w:rFonts w:ascii="Times New Roman" w:hAnsi="Times New Roman" w:cs="Times New Roman"/>
          <w:sz w:val="24"/>
          <w:szCs w:val="24"/>
          <w:lang w:val="en-GB"/>
        </w:rPr>
        <w:t xml:space="preserve"> 2014), given by structural factors such as gall shape and size, </w:t>
      </w:r>
      <w:r>
        <w:rPr>
          <w:rFonts w:ascii="Times New Roman" w:hAnsi="Times New Roman" w:cs="Times New Roman"/>
          <w:sz w:val="24"/>
          <w:szCs w:val="24"/>
          <w:lang w:val="en-GB"/>
        </w:rPr>
        <w:lastRenderedPageBreak/>
        <w:t>the microenvironment they occupy (galled host plant organ) and their distribution in time and space</w:t>
      </w:r>
      <w:r w:rsidRPr="000D6224">
        <w:rPr>
          <w:rFonts w:ascii="Times New Roman" w:hAnsi="Times New Roman" w:cs="Times New Roman"/>
          <w:sz w:val="24"/>
          <w:szCs w:val="24"/>
          <w:lang w:val="en-GB"/>
        </w:rPr>
        <w:t xml:space="preserve">. Given the relative ease of working with galls and parasitoids because of the ability to sample galls individually, food webs based on these systems have been researched in the past (e.g. Askew 1961, </w:t>
      </w:r>
      <w:proofErr w:type="spellStart"/>
      <w:r w:rsidRPr="000D6224">
        <w:rPr>
          <w:rFonts w:ascii="Times New Roman" w:hAnsi="Times New Roman" w:cs="Times New Roman"/>
          <w:sz w:val="24"/>
          <w:szCs w:val="24"/>
          <w:lang w:val="en-GB"/>
        </w:rPr>
        <w:t>Schönrogge</w:t>
      </w:r>
      <w:proofErr w:type="spellEnd"/>
      <w:r w:rsidRPr="000D6224">
        <w:rPr>
          <w:rFonts w:ascii="Times New Roman" w:hAnsi="Times New Roman" w:cs="Times New Roman"/>
          <w:sz w:val="24"/>
          <w:szCs w:val="24"/>
          <w:lang w:val="en-GB"/>
        </w:rPr>
        <w:t xml:space="preserve"> </w:t>
      </w:r>
      <w:r>
        <w:rPr>
          <w:rFonts w:ascii="Times New Roman" w:hAnsi="Times New Roman" w:cs="Times New Roman"/>
          <w:sz w:val="24"/>
          <w:szCs w:val="24"/>
          <w:lang w:val="en-GB"/>
        </w:rPr>
        <w:t>and</w:t>
      </w:r>
      <w:r w:rsidRPr="000D6224">
        <w:rPr>
          <w:rFonts w:ascii="Times New Roman" w:hAnsi="Times New Roman" w:cs="Times New Roman"/>
          <w:sz w:val="24"/>
          <w:szCs w:val="24"/>
          <w:lang w:val="en-GB"/>
        </w:rPr>
        <w:t xml:space="preserve"> Crawley 2000), but there are still only a few examples of interaction networks built around this ecological relationship using recent, more analytical network approaches </w:t>
      </w:r>
      <w:r>
        <w:rPr>
          <w:rFonts w:ascii="Times New Roman" w:hAnsi="Times New Roman" w:cs="Times New Roman"/>
          <w:sz w:val="24"/>
          <w:szCs w:val="24"/>
          <w:lang w:val="en-GB"/>
        </w:rPr>
        <w:t>(e.g. Araújo and</w:t>
      </w:r>
      <w:r w:rsidRPr="000D6224">
        <w:rPr>
          <w:rFonts w:ascii="Times New Roman" w:hAnsi="Times New Roman" w:cs="Times New Roman"/>
          <w:sz w:val="24"/>
          <w:szCs w:val="24"/>
          <w:lang w:val="en-GB"/>
        </w:rPr>
        <w:t xml:space="preserve"> </w:t>
      </w:r>
      <w:proofErr w:type="spellStart"/>
      <w:r w:rsidRPr="000D6224">
        <w:rPr>
          <w:rFonts w:ascii="Times New Roman" w:hAnsi="Times New Roman" w:cs="Times New Roman"/>
          <w:sz w:val="24"/>
          <w:szCs w:val="24"/>
          <w:lang w:val="en-GB"/>
        </w:rPr>
        <w:t>Kollár</w:t>
      </w:r>
      <w:proofErr w:type="spellEnd"/>
      <w:r w:rsidRPr="000D6224">
        <w:rPr>
          <w:rFonts w:ascii="Times New Roman" w:hAnsi="Times New Roman" w:cs="Times New Roman"/>
          <w:sz w:val="24"/>
          <w:szCs w:val="24"/>
          <w:lang w:val="en-GB"/>
        </w:rPr>
        <w:t xml:space="preserve"> 2019), especially on faunas outside the Holarctic region (e.g. Paniagua </w:t>
      </w:r>
      <w:r w:rsidRPr="004938E0">
        <w:rPr>
          <w:rFonts w:ascii="Times New Roman" w:hAnsi="Times New Roman" w:cs="Times New Roman"/>
          <w:sz w:val="24"/>
          <w:szCs w:val="24"/>
          <w:lang w:val="en-GB"/>
        </w:rPr>
        <w:t>et al.</w:t>
      </w:r>
      <w:r w:rsidRPr="000D6224">
        <w:rPr>
          <w:rFonts w:ascii="Times New Roman" w:hAnsi="Times New Roman" w:cs="Times New Roman"/>
          <w:sz w:val="24"/>
          <w:szCs w:val="24"/>
          <w:lang w:val="en-GB"/>
        </w:rPr>
        <w:t xml:space="preserve"> 2009, </w:t>
      </w:r>
      <w:proofErr w:type="spellStart"/>
      <w:r w:rsidRPr="004938E0">
        <w:rPr>
          <w:rFonts w:ascii="Times New Roman" w:hAnsi="Times New Roman" w:cs="Times New Roman"/>
          <w:sz w:val="24"/>
          <w:szCs w:val="24"/>
          <w:lang w:val="en-GB"/>
        </w:rPr>
        <w:t>Tylianakis</w:t>
      </w:r>
      <w:proofErr w:type="spellEnd"/>
      <w:r w:rsidRPr="004938E0">
        <w:rPr>
          <w:rFonts w:ascii="Times New Roman" w:hAnsi="Times New Roman" w:cs="Times New Roman"/>
          <w:sz w:val="24"/>
          <w:szCs w:val="24"/>
          <w:lang w:val="en-GB"/>
        </w:rPr>
        <w:t xml:space="preserve"> et al.</w:t>
      </w:r>
      <w:r w:rsidRPr="000D6224">
        <w:rPr>
          <w:rFonts w:ascii="Times New Roman" w:hAnsi="Times New Roman" w:cs="Times New Roman"/>
          <w:sz w:val="24"/>
          <w:szCs w:val="24"/>
          <w:lang w:val="en-GB"/>
        </w:rPr>
        <w:t xml:space="preserve"> 2007).</w:t>
      </w:r>
    </w:p>
    <w:p w14:paraId="0995FE05" w14:textId="394FCF65" w:rsidR="00494549" w:rsidRDefault="00494549" w:rsidP="00494549">
      <w:pPr>
        <w:spacing w:line="480" w:lineRule="auto"/>
        <w:ind w:firstLine="720"/>
        <w:jc w:val="both"/>
      </w:pPr>
      <w:r>
        <w:rPr>
          <w:rFonts w:ascii="Times New Roman" w:hAnsi="Times New Roman" w:cs="Times New Roman"/>
          <w:sz w:val="24"/>
          <w:szCs w:val="24"/>
          <w:lang w:val="en-GB"/>
        </w:rPr>
        <w:t>A focal aspect of the parasitoid-prey exploitation strategy is the parasitoid ability to search the environment for prey (</w:t>
      </w:r>
      <w:proofErr w:type="spellStart"/>
      <w:r>
        <w:rPr>
          <w:rFonts w:ascii="Times New Roman" w:hAnsi="Times New Roman" w:cs="Times New Roman"/>
          <w:sz w:val="24"/>
          <w:szCs w:val="24"/>
          <w:lang w:val="en-GB"/>
        </w:rPr>
        <w:t>Godfray</w:t>
      </w:r>
      <w:proofErr w:type="spellEnd"/>
      <w:r>
        <w:rPr>
          <w:rFonts w:ascii="Times New Roman" w:hAnsi="Times New Roman" w:cs="Times New Roman"/>
          <w:sz w:val="24"/>
          <w:szCs w:val="24"/>
          <w:lang w:val="en-GB"/>
        </w:rPr>
        <w:t xml:space="preserve"> 1994). Among the main sources of clues for locating prey in the habitat is the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host plant (through volatile substances). Because galling insects are usually species-specific (</w:t>
      </w:r>
      <w:r w:rsidRPr="004938E0">
        <w:rPr>
          <w:rFonts w:ascii="Times New Roman" w:hAnsi="Times New Roman" w:cs="Times New Roman"/>
          <w:sz w:val="24"/>
          <w:szCs w:val="24"/>
          <w:lang w:val="en-GB"/>
        </w:rPr>
        <w:t xml:space="preserve">Carneiro </w:t>
      </w:r>
      <w:r w:rsidRPr="004938E0">
        <w:rPr>
          <w:rFonts w:ascii="Times New Roman" w:hAnsi="Times New Roman" w:cs="Times New Roman"/>
          <w:iCs/>
          <w:sz w:val="24"/>
          <w:szCs w:val="24"/>
          <w:lang w:val="en-GB"/>
        </w:rPr>
        <w:t>et al</w:t>
      </w:r>
      <w:r w:rsidRPr="004938E0">
        <w:rPr>
          <w:rFonts w:ascii="Times New Roman" w:hAnsi="Times New Roman" w:cs="Times New Roman"/>
          <w:sz w:val="24"/>
          <w:szCs w:val="24"/>
          <w:lang w:val="en-GB"/>
        </w:rPr>
        <w:t>.</w:t>
      </w:r>
      <w:r>
        <w:rPr>
          <w:rFonts w:ascii="Times New Roman" w:hAnsi="Times New Roman" w:cs="Times New Roman"/>
          <w:sz w:val="24"/>
          <w:szCs w:val="24"/>
          <w:lang w:val="en-GB"/>
        </w:rPr>
        <w:t xml:space="preserve"> 2009), this effect is difficult to disentangle: either galls on the same plant can be compared in terms of their parasitoid load, or else galls on different plants. The parasitoid must also have a minimum discerning ability to interact with galls of different shapes and sizes. The oviposition process also involves, besides recognition, the ability to overcome any </w:t>
      </w:r>
      <w:r>
        <w:rPr>
          <w:rFonts w:ascii="Times New Roman" w:hAnsi="Times New Roman" w:cs="Times New Roman"/>
          <w:sz w:val="24"/>
          <w:szCs w:val="24"/>
          <w:lang w:val="en-US"/>
        </w:rPr>
        <w:t>defenses</w:t>
      </w:r>
      <w:r>
        <w:rPr>
          <w:rFonts w:ascii="Times New Roman" w:hAnsi="Times New Roman" w:cs="Times New Roman"/>
          <w:sz w:val="24"/>
          <w:szCs w:val="24"/>
          <w:lang w:val="en-GB"/>
        </w:rPr>
        <w:t xml:space="preserve"> when </w:t>
      </w:r>
      <w:proofErr w:type="spellStart"/>
      <w:r>
        <w:rPr>
          <w:rFonts w:ascii="Times New Roman" w:hAnsi="Times New Roman" w:cs="Times New Roman"/>
          <w:sz w:val="24"/>
          <w:szCs w:val="24"/>
          <w:lang w:val="en-GB"/>
        </w:rPr>
        <w:t>ovipositing</w:t>
      </w:r>
      <w:proofErr w:type="spellEnd"/>
      <w:r>
        <w:rPr>
          <w:rFonts w:ascii="Times New Roman" w:hAnsi="Times New Roman" w:cs="Times New Roman"/>
          <w:sz w:val="24"/>
          <w:szCs w:val="24"/>
          <w:lang w:val="en-GB"/>
        </w:rPr>
        <w:t xml:space="preserve"> in this structure (Stone &amp; </w:t>
      </w:r>
      <w:proofErr w:type="spellStart"/>
      <w:r>
        <w:rPr>
          <w:rFonts w:ascii="Times New Roman" w:hAnsi="Times New Roman" w:cs="Times New Roman"/>
          <w:sz w:val="24"/>
          <w:szCs w:val="24"/>
          <w:lang w:val="en-GB"/>
        </w:rPr>
        <w:t>Schonrögge</w:t>
      </w:r>
      <w:proofErr w:type="spellEnd"/>
      <w:r>
        <w:rPr>
          <w:rFonts w:ascii="Times New Roman" w:hAnsi="Times New Roman" w:cs="Times New Roman"/>
          <w:sz w:val="24"/>
          <w:szCs w:val="24"/>
          <w:lang w:val="en-GB"/>
        </w:rPr>
        <w:t xml:space="preserve"> 2003). The host specificity of parasitoids in gall-parasitoid systems is still an open question, due to the lack of knowledge except for some better-known systems (oak galls, where parasitoids are not very specific, Hayward &amp; Stone 2005), with few Neotropical examples. A higher degree of parasitoid specificity could lead to interaction networks with greater modularity, and may be caused either by specificity in host plant search, micro-habitat (plant organ) or gall structure (</w:t>
      </w:r>
      <w:r w:rsidRPr="00A91C3C">
        <w:rPr>
          <w:rFonts w:ascii="Times New Roman" w:hAnsi="Times New Roman" w:cs="Times New Roman"/>
          <w:sz w:val="24"/>
          <w:szCs w:val="24"/>
          <w:lang w:val="en-GB"/>
        </w:rPr>
        <w:t xml:space="preserve">Luz et al. </w:t>
      </w:r>
      <w:r w:rsidR="000A3023" w:rsidRPr="00A91C3C">
        <w:rPr>
          <w:rFonts w:ascii="Times New Roman" w:hAnsi="Times New Roman" w:cs="Times New Roman"/>
          <w:iCs/>
          <w:sz w:val="24"/>
          <w:szCs w:val="24"/>
          <w:lang w:val="en-GB"/>
        </w:rPr>
        <w:t>202</w:t>
      </w:r>
      <w:r w:rsidR="00012ED6" w:rsidRPr="00A91C3C">
        <w:rPr>
          <w:rFonts w:ascii="Times New Roman" w:hAnsi="Times New Roman" w:cs="Times New Roman"/>
          <w:iCs/>
          <w:sz w:val="24"/>
          <w:szCs w:val="24"/>
          <w:lang w:val="en-GB"/>
        </w:rPr>
        <w:t>1</w:t>
      </w:r>
      <w:r w:rsidRPr="000D6224">
        <w:rPr>
          <w:rFonts w:ascii="Times New Roman" w:hAnsi="Times New Roman" w:cs="Times New Roman"/>
          <w:sz w:val="24"/>
          <w:szCs w:val="24"/>
          <w:lang w:val="en-GB"/>
        </w:rPr>
        <w:t xml:space="preserve">). Network roles played by </w:t>
      </w:r>
      <w:proofErr w:type="spellStart"/>
      <w:r w:rsidRPr="000D6224">
        <w:rPr>
          <w:rFonts w:ascii="Times New Roman" w:hAnsi="Times New Roman" w:cs="Times New Roman"/>
          <w:sz w:val="24"/>
          <w:szCs w:val="24"/>
          <w:lang w:val="en-GB"/>
        </w:rPr>
        <w:t>galler</w:t>
      </w:r>
      <w:proofErr w:type="spellEnd"/>
      <w:r w:rsidRPr="000D6224">
        <w:rPr>
          <w:rFonts w:ascii="Times New Roman" w:hAnsi="Times New Roman" w:cs="Times New Roman"/>
          <w:sz w:val="24"/>
          <w:szCs w:val="24"/>
          <w:lang w:val="en-GB"/>
        </w:rPr>
        <w:t xml:space="preserve"> and parasitoid species regarding the modules are also of interest to show how these communities are structured. </w:t>
      </w:r>
      <w:r w:rsidRPr="00E17915">
        <w:rPr>
          <w:rFonts w:ascii="Times New Roman" w:hAnsi="Times New Roman" w:cs="Times New Roman"/>
          <w:sz w:val="24"/>
          <w:szCs w:val="24"/>
          <w:lang w:val="en-GB"/>
        </w:rPr>
        <w:t xml:space="preserve">These can range from peripheral nodes (most links established within a module) to connector hub nodes (a hub with many links to most modules) by </w:t>
      </w:r>
      <w:r w:rsidRPr="00E17915">
        <w:rPr>
          <w:rFonts w:ascii="Times New Roman" w:hAnsi="Times New Roman" w:cs="Times New Roman"/>
          <w:sz w:val="24"/>
          <w:szCs w:val="24"/>
          <w:lang w:val="en-GB"/>
        </w:rPr>
        <w:lastRenderedPageBreak/>
        <w:t>comparing within-module connectivity (</w:t>
      </w:r>
      <w:r w:rsidRPr="00E17915">
        <w:rPr>
          <w:rFonts w:ascii="Times New Roman" w:hAnsi="Times New Roman" w:cs="Times New Roman"/>
          <w:i/>
          <w:sz w:val="24"/>
          <w:szCs w:val="24"/>
          <w:lang w:val="en-GB"/>
        </w:rPr>
        <w:t>z</w:t>
      </w:r>
      <w:r w:rsidRPr="00E17915">
        <w:rPr>
          <w:rFonts w:ascii="Times New Roman" w:hAnsi="Times New Roman" w:cs="Times New Roman"/>
          <w:sz w:val="24"/>
          <w:szCs w:val="24"/>
          <w:lang w:val="en-GB"/>
        </w:rPr>
        <w:t>) and between-module connectivity (</w:t>
      </w:r>
      <w:r w:rsidRPr="00E17915">
        <w:rPr>
          <w:rFonts w:ascii="Times New Roman" w:hAnsi="Times New Roman" w:cs="Times New Roman"/>
          <w:i/>
          <w:sz w:val="24"/>
          <w:szCs w:val="24"/>
          <w:lang w:val="en-GB"/>
        </w:rPr>
        <w:t>c</w:t>
      </w:r>
      <w:r w:rsidRPr="00E17915">
        <w:rPr>
          <w:rFonts w:ascii="Times New Roman" w:hAnsi="Times New Roman" w:cs="Times New Roman"/>
          <w:sz w:val="24"/>
          <w:szCs w:val="24"/>
          <w:lang w:val="en-GB"/>
        </w:rPr>
        <w:t>) for each species (</w:t>
      </w:r>
      <w:proofErr w:type="spellStart"/>
      <w:r w:rsidRPr="00E17915">
        <w:rPr>
          <w:rFonts w:ascii="Times New Roman" w:hAnsi="Times New Roman" w:cs="Times New Roman"/>
          <w:sz w:val="24"/>
          <w:szCs w:val="24"/>
          <w:lang w:val="en-GB"/>
        </w:rPr>
        <w:t>Guimerá</w:t>
      </w:r>
      <w:proofErr w:type="spellEnd"/>
      <w:r w:rsidRPr="00E17915">
        <w:rPr>
          <w:rFonts w:ascii="Times New Roman" w:hAnsi="Times New Roman" w:cs="Times New Roman"/>
          <w:sz w:val="24"/>
          <w:szCs w:val="24"/>
          <w:lang w:val="en-GB"/>
        </w:rPr>
        <w:t xml:space="preserve"> and Amaral 2005, adapted by Olesen et al. 2007).</w:t>
      </w:r>
    </w:p>
    <w:p w14:paraId="5A3EB851" w14:textId="5090E700" w:rsidR="00494549" w:rsidRPr="007C1296" w:rsidRDefault="00494549" w:rsidP="00494549">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aim of this work is to test how gall structure,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w:t>
      </w:r>
      <w:r w:rsidR="00A91C3C">
        <w:rPr>
          <w:rFonts w:ascii="Times New Roman" w:hAnsi="Times New Roman" w:cs="Times New Roman"/>
          <w:sz w:val="24"/>
          <w:szCs w:val="24"/>
          <w:lang w:val="en-GB"/>
        </w:rPr>
        <w:t>taxonomy</w:t>
      </w:r>
      <w:r>
        <w:rPr>
          <w:rFonts w:ascii="Times New Roman" w:hAnsi="Times New Roman" w:cs="Times New Roman"/>
          <w:sz w:val="24"/>
          <w:szCs w:val="24"/>
          <w:lang w:val="en-GB"/>
        </w:rPr>
        <w:t xml:space="preserve"> and host plant identity affect parasitoid interaction with galling insects, using a system with monophagous and oligophagous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for comparison. For this purpose, four interaction networks were generated based on parasitoid morphospecies against ‘host nodes’ which were organised by four distinct factors, namely: 1) galling insect species (</w:t>
      </w:r>
      <w:r w:rsidR="000C0724">
        <w:rPr>
          <w:rFonts w:ascii="Times New Roman" w:hAnsi="Times New Roman" w:cs="Times New Roman"/>
          <w:sz w:val="24"/>
          <w:szCs w:val="24"/>
          <w:lang w:val="en-GB"/>
        </w:rPr>
        <w:t xml:space="preserve">which </w:t>
      </w:r>
      <w:r w:rsidR="005E29F9">
        <w:rPr>
          <w:rFonts w:ascii="Times New Roman" w:hAnsi="Times New Roman" w:cs="Times New Roman"/>
          <w:sz w:val="24"/>
          <w:szCs w:val="24"/>
          <w:lang w:val="en-GB"/>
        </w:rPr>
        <w:t xml:space="preserve">also </w:t>
      </w:r>
      <w:r w:rsidR="000C0724">
        <w:rPr>
          <w:rFonts w:ascii="Times New Roman" w:hAnsi="Times New Roman" w:cs="Times New Roman"/>
          <w:sz w:val="24"/>
          <w:szCs w:val="24"/>
          <w:lang w:val="en-GB"/>
        </w:rPr>
        <w:t xml:space="preserve">equates to </w:t>
      </w:r>
      <w:r w:rsidRPr="000C0724">
        <w:rPr>
          <w:rFonts w:ascii="Times New Roman" w:hAnsi="Times New Roman" w:cs="Times New Roman"/>
          <w:sz w:val="24"/>
          <w:szCs w:val="24"/>
          <w:lang w:val="en-GB"/>
        </w:rPr>
        <w:t>gall structur</w:t>
      </w:r>
      <w:r w:rsidR="000C0724">
        <w:rPr>
          <w:rFonts w:ascii="Times New Roman" w:hAnsi="Times New Roman" w:cs="Times New Roman"/>
          <w:sz w:val="24"/>
          <w:szCs w:val="24"/>
          <w:lang w:val="en-GB"/>
        </w:rPr>
        <w:t>e</w:t>
      </w:r>
      <w:r>
        <w:rPr>
          <w:rFonts w:ascii="Times New Roman" w:hAnsi="Times New Roman" w:cs="Times New Roman"/>
          <w:sz w:val="24"/>
          <w:szCs w:val="24"/>
          <w:lang w:val="en-GB"/>
        </w:rPr>
        <w:t>), 2) galling insect genus</w:t>
      </w:r>
      <w:r w:rsidR="005E29F9">
        <w:rPr>
          <w:rFonts w:ascii="Times New Roman" w:hAnsi="Times New Roman" w:cs="Times New Roman"/>
          <w:sz w:val="24"/>
          <w:szCs w:val="24"/>
          <w:lang w:val="en-GB"/>
        </w:rPr>
        <w:t xml:space="preserve"> (</w:t>
      </w:r>
      <w:proofErr w:type="spellStart"/>
      <w:r w:rsidR="005E29F9">
        <w:rPr>
          <w:rFonts w:ascii="Times New Roman" w:hAnsi="Times New Roman" w:cs="Times New Roman"/>
          <w:sz w:val="24"/>
          <w:szCs w:val="24"/>
          <w:lang w:val="en-GB"/>
        </w:rPr>
        <w:t>galler</w:t>
      </w:r>
      <w:proofErr w:type="spellEnd"/>
      <w:r w:rsidR="005E29F9">
        <w:rPr>
          <w:rFonts w:ascii="Times New Roman" w:hAnsi="Times New Roman" w:cs="Times New Roman"/>
          <w:sz w:val="24"/>
          <w:szCs w:val="24"/>
          <w:lang w:val="en-GB"/>
        </w:rPr>
        <w:t xml:space="preserve"> taxonomy)</w:t>
      </w:r>
      <w:r>
        <w:rPr>
          <w:rFonts w:ascii="Times New Roman" w:hAnsi="Times New Roman" w:cs="Times New Roman"/>
          <w:sz w:val="24"/>
          <w:szCs w:val="24"/>
          <w:lang w:val="en-GB"/>
        </w:rPr>
        <w:t xml:space="preserve">, 3) host </w:t>
      </w:r>
      <w:r w:rsidRPr="000D6224">
        <w:rPr>
          <w:rFonts w:ascii="Times New Roman" w:hAnsi="Times New Roman" w:cs="Times New Roman"/>
          <w:sz w:val="24"/>
          <w:szCs w:val="24"/>
          <w:lang w:val="en-GB"/>
        </w:rPr>
        <w:t xml:space="preserve">plant species and 4) both galling species and host plant. The modularity of these networks should be higher than expected by chance if the factor in question is important in structuring this network. Thus, our expectation is to find high network modularity for each of the factors analysed here. However, because some of the galls belonging to the same genus are morphologically dissimilar and host plants have a close evolutionary proximity, we expect to find different degrees of modularity according to each of the described factors, with </w:t>
      </w:r>
      <w:r w:rsidR="00380670">
        <w:rPr>
          <w:rFonts w:ascii="Times New Roman" w:hAnsi="Times New Roman" w:cs="Times New Roman"/>
          <w:sz w:val="24"/>
          <w:szCs w:val="24"/>
          <w:lang w:val="en-GB"/>
        </w:rPr>
        <w:t xml:space="preserve">gall species </w:t>
      </w:r>
      <w:r w:rsidR="005E29F9">
        <w:rPr>
          <w:rFonts w:ascii="Times New Roman" w:hAnsi="Times New Roman" w:cs="Times New Roman"/>
          <w:sz w:val="24"/>
          <w:szCs w:val="24"/>
          <w:lang w:val="en-GB"/>
        </w:rPr>
        <w:t xml:space="preserve">(and structure) </w:t>
      </w:r>
      <w:r w:rsidR="00380670">
        <w:rPr>
          <w:rFonts w:ascii="Times New Roman" w:hAnsi="Times New Roman" w:cs="Times New Roman"/>
          <w:sz w:val="24"/>
          <w:szCs w:val="24"/>
          <w:lang w:val="en-GB"/>
        </w:rPr>
        <w:t>having a stronger effect</w:t>
      </w:r>
      <w:r w:rsidRPr="00FB5431">
        <w:rPr>
          <w:rFonts w:ascii="Times New Roman" w:hAnsi="Times New Roman" w:cs="Times New Roman"/>
          <w:sz w:val="24"/>
          <w:szCs w:val="24"/>
          <w:lang w:val="en-GB"/>
        </w:rPr>
        <w:t xml:space="preserve">, followed by </w:t>
      </w:r>
      <w:r w:rsidR="00380670">
        <w:rPr>
          <w:rFonts w:ascii="Times New Roman" w:hAnsi="Times New Roman" w:cs="Times New Roman"/>
          <w:sz w:val="24"/>
          <w:szCs w:val="24"/>
          <w:lang w:val="en-GB"/>
        </w:rPr>
        <w:t>gall genus</w:t>
      </w:r>
      <w:r w:rsidR="00380670" w:rsidRPr="00FB5431">
        <w:rPr>
          <w:rFonts w:ascii="Times New Roman" w:hAnsi="Times New Roman" w:cs="Times New Roman"/>
          <w:sz w:val="24"/>
          <w:szCs w:val="24"/>
          <w:lang w:val="en-GB"/>
        </w:rPr>
        <w:t xml:space="preserve"> </w:t>
      </w:r>
      <w:r w:rsidRPr="00FB5431">
        <w:rPr>
          <w:rFonts w:ascii="Times New Roman" w:hAnsi="Times New Roman" w:cs="Times New Roman"/>
          <w:sz w:val="24"/>
          <w:szCs w:val="24"/>
          <w:lang w:val="en-GB"/>
        </w:rPr>
        <w:t>and host plant effects, respectively.</w:t>
      </w:r>
      <w:r w:rsidRPr="005370FB">
        <w:rPr>
          <w:rFonts w:ascii="Times New Roman" w:hAnsi="Times New Roman" w:cs="Times New Roman"/>
          <w:sz w:val="24"/>
          <w:szCs w:val="24"/>
          <w:lang w:val="en-GB"/>
        </w:rPr>
        <w:t xml:space="preserve"> </w:t>
      </w:r>
      <w:r w:rsidRPr="000D6224">
        <w:rPr>
          <w:rFonts w:ascii="Times New Roman" w:hAnsi="Times New Roman" w:cs="Times New Roman"/>
          <w:sz w:val="24"/>
          <w:szCs w:val="24"/>
          <w:lang w:val="en-GB"/>
        </w:rPr>
        <w:t xml:space="preserve">We also expect simpler galls to act as network hubs (e.g. by being attacked by a higher diversity of parasitoids) while testing for the gall structural factor and to have more species as hubs and connectors when organising nodes by </w:t>
      </w:r>
      <w:r w:rsidR="00AC7B73">
        <w:rPr>
          <w:rFonts w:ascii="Times New Roman" w:hAnsi="Times New Roman" w:cs="Times New Roman"/>
          <w:sz w:val="24"/>
          <w:szCs w:val="24"/>
          <w:lang w:val="en-GB"/>
        </w:rPr>
        <w:t>gall genus</w:t>
      </w:r>
      <w:r w:rsidR="00AC7B73" w:rsidRPr="000D6224">
        <w:rPr>
          <w:rFonts w:ascii="Times New Roman" w:hAnsi="Times New Roman" w:cs="Times New Roman"/>
          <w:sz w:val="24"/>
          <w:szCs w:val="24"/>
          <w:lang w:val="en-GB"/>
        </w:rPr>
        <w:t xml:space="preserve"> </w:t>
      </w:r>
      <w:r w:rsidRPr="000D6224">
        <w:rPr>
          <w:rFonts w:ascii="Times New Roman" w:hAnsi="Times New Roman" w:cs="Times New Roman"/>
          <w:sz w:val="24"/>
          <w:szCs w:val="24"/>
          <w:lang w:val="en-GB"/>
        </w:rPr>
        <w:t xml:space="preserve">and host plant effects, given their </w:t>
      </w:r>
      <w:proofErr w:type="spellStart"/>
      <w:r w:rsidRPr="000D6224">
        <w:rPr>
          <w:rFonts w:ascii="Times New Roman" w:hAnsi="Times New Roman" w:cs="Times New Roman"/>
          <w:sz w:val="24"/>
          <w:szCs w:val="24"/>
          <w:lang w:val="en-GB"/>
        </w:rPr>
        <w:t>modularities</w:t>
      </w:r>
      <w:proofErr w:type="spellEnd"/>
      <w:r w:rsidRPr="000D6224">
        <w:rPr>
          <w:rFonts w:ascii="Times New Roman" w:hAnsi="Times New Roman" w:cs="Times New Roman"/>
          <w:sz w:val="24"/>
          <w:szCs w:val="24"/>
          <w:lang w:val="en-GB"/>
        </w:rPr>
        <w:t xml:space="preserve"> are expected to be lower.</w:t>
      </w:r>
    </w:p>
    <w:p w14:paraId="3331E59A" w14:textId="77777777" w:rsidR="00494549" w:rsidRDefault="00494549" w:rsidP="00494549">
      <w:pPr>
        <w:spacing w:before="240"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MATERIAL &amp; METHODS</w:t>
      </w:r>
    </w:p>
    <w:p w14:paraId="1C42072F" w14:textId="77777777" w:rsidR="00494549" w:rsidRDefault="00494549" w:rsidP="00494549">
      <w:pPr>
        <w:spacing w:before="120"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Study System</w:t>
      </w:r>
    </w:p>
    <w:p w14:paraId="2C1A5F6E" w14:textId="418E3756" w:rsidR="00494549" w:rsidRPr="008546BB" w:rsidRDefault="00494549" w:rsidP="00494549">
      <w:pPr>
        <w:spacing w:line="480" w:lineRule="auto"/>
        <w:ind w:firstLine="720"/>
        <w:jc w:val="both"/>
      </w:pPr>
      <w:r>
        <w:rPr>
          <w:rFonts w:ascii="Times New Roman" w:hAnsi="Times New Roman" w:cs="Times New Roman"/>
          <w:i/>
          <w:sz w:val="24"/>
          <w:szCs w:val="24"/>
          <w:lang w:val="en-GB"/>
        </w:rPr>
        <w:t xml:space="preserve">Mikania </w:t>
      </w:r>
      <w:proofErr w:type="spellStart"/>
      <w:r>
        <w:rPr>
          <w:rFonts w:ascii="Times New Roman" w:hAnsi="Times New Roman" w:cs="Times New Roman"/>
          <w:i/>
          <w:sz w:val="24"/>
          <w:szCs w:val="24"/>
          <w:lang w:val="en-GB"/>
        </w:rPr>
        <w:t>glomerata</w:t>
      </w:r>
      <w:proofErr w:type="spellEnd"/>
      <w:r w:rsidR="001F00AA">
        <w:rPr>
          <w:rFonts w:ascii="Times New Roman" w:hAnsi="Times New Roman" w:cs="Times New Roman"/>
          <w:sz w:val="24"/>
          <w:szCs w:val="24"/>
          <w:lang w:val="en-GB"/>
        </w:rPr>
        <w:t xml:space="preserve"> </w:t>
      </w:r>
      <w:ins w:id="3" w:author="Carolina Prauchner" w:date="2021-04-23T11:33:00Z">
        <w:r w:rsidR="001F00AA">
          <w:rPr>
            <w:rFonts w:ascii="Times New Roman" w:hAnsi="Times New Roman" w:cs="Times New Roman"/>
            <w:sz w:val="24"/>
            <w:szCs w:val="24"/>
            <w:lang w:val="en-GB"/>
          </w:rPr>
          <w:t>(</w:t>
        </w:r>
        <w:proofErr w:type="spellStart"/>
        <w:r w:rsidR="001F00AA">
          <w:rPr>
            <w:rFonts w:ascii="Times New Roman" w:hAnsi="Times New Roman" w:cs="Times New Roman"/>
            <w:sz w:val="24"/>
            <w:szCs w:val="24"/>
            <w:lang w:val="en-GB"/>
          </w:rPr>
          <w:t>Spreng</w:t>
        </w:r>
        <w:proofErr w:type="spellEnd"/>
        <w:r w:rsidR="001F00AA">
          <w:rPr>
            <w:rFonts w:ascii="Times New Roman" w:hAnsi="Times New Roman" w:cs="Times New Roman"/>
            <w:sz w:val="24"/>
            <w:szCs w:val="24"/>
            <w:lang w:val="en-GB"/>
          </w:rPr>
          <w:t xml:space="preserve">.) </w:t>
        </w:r>
      </w:ins>
      <w:r>
        <w:rPr>
          <w:rFonts w:ascii="Times New Roman" w:hAnsi="Times New Roman" w:cs="Times New Roman"/>
          <w:sz w:val="24"/>
          <w:szCs w:val="24"/>
          <w:lang w:val="en-GB"/>
        </w:rPr>
        <w:t xml:space="preserve">and </w:t>
      </w:r>
      <w:r>
        <w:rPr>
          <w:rFonts w:ascii="Times New Roman" w:hAnsi="Times New Roman" w:cs="Times New Roman"/>
          <w:i/>
          <w:sz w:val="24"/>
          <w:szCs w:val="24"/>
          <w:lang w:val="en-GB"/>
        </w:rPr>
        <w:t>Mikania laevigata</w:t>
      </w:r>
      <w:r>
        <w:rPr>
          <w:rFonts w:ascii="Times New Roman" w:hAnsi="Times New Roman" w:cs="Times New Roman"/>
          <w:sz w:val="24"/>
          <w:szCs w:val="24"/>
          <w:lang w:val="en-GB"/>
        </w:rPr>
        <w:t xml:space="preserve"> </w:t>
      </w:r>
      <w:ins w:id="4" w:author="Carolina Prauchner" w:date="2021-04-23T11:33:00Z">
        <w:r w:rsidR="001F00AA">
          <w:rPr>
            <w:rFonts w:ascii="Times New Roman" w:hAnsi="Times New Roman" w:cs="Times New Roman"/>
            <w:sz w:val="24"/>
            <w:szCs w:val="24"/>
            <w:lang w:val="en-GB"/>
          </w:rPr>
          <w:t xml:space="preserve">(Schultz </w:t>
        </w:r>
        <w:proofErr w:type="spellStart"/>
        <w:r w:rsidR="001F00AA">
          <w:rPr>
            <w:rFonts w:ascii="Times New Roman" w:hAnsi="Times New Roman" w:cs="Times New Roman"/>
            <w:sz w:val="24"/>
            <w:szCs w:val="24"/>
            <w:lang w:val="en-GB"/>
          </w:rPr>
          <w:t>Bip</w:t>
        </w:r>
        <w:proofErr w:type="spellEnd"/>
        <w:r w:rsidR="001F00AA">
          <w:rPr>
            <w:rFonts w:ascii="Times New Roman" w:hAnsi="Times New Roman" w:cs="Times New Roman"/>
            <w:sz w:val="24"/>
            <w:szCs w:val="24"/>
            <w:lang w:val="en-GB"/>
          </w:rPr>
          <w:t xml:space="preserve">. Ex Baker) </w:t>
        </w:r>
      </w:ins>
      <w:r>
        <w:rPr>
          <w:rFonts w:ascii="Times New Roman" w:hAnsi="Times New Roman" w:cs="Times New Roman"/>
          <w:sz w:val="24"/>
          <w:szCs w:val="24"/>
          <w:lang w:val="en-GB"/>
        </w:rPr>
        <w:t>(</w:t>
      </w:r>
      <w:proofErr w:type="spellStart"/>
      <w:r>
        <w:rPr>
          <w:rFonts w:ascii="Times New Roman" w:hAnsi="Times New Roman" w:cs="Times New Roman"/>
          <w:sz w:val="24"/>
          <w:szCs w:val="24"/>
          <w:lang w:val="en-GB"/>
        </w:rPr>
        <w:t>Asteraceae</w:t>
      </w:r>
      <w:proofErr w:type="spellEnd"/>
      <w:r>
        <w:rPr>
          <w:rFonts w:ascii="Times New Roman" w:hAnsi="Times New Roman" w:cs="Times New Roman"/>
          <w:sz w:val="24"/>
          <w:szCs w:val="24"/>
          <w:lang w:val="en-GB"/>
        </w:rPr>
        <w:t>) are climbing vines common in subtropical forests of southern Brazil. These species have medicinal use with identical effects and are confused because of their similar morphology (</w:t>
      </w:r>
      <w:proofErr w:type="spellStart"/>
      <w:r>
        <w:rPr>
          <w:rFonts w:ascii="Times New Roman" w:hAnsi="Times New Roman" w:cs="Times New Roman"/>
          <w:sz w:val="24"/>
          <w:szCs w:val="24"/>
          <w:lang w:val="en-GB"/>
        </w:rPr>
        <w:t>Napimoga</w:t>
      </w:r>
      <w:proofErr w:type="spellEnd"/>
      <w:r>
        <w:rPr>
          <w:rFonts w:ascii="Times New Roman" w:hAnsi="Times New Roman" w:cs="Times New Roman"/>
          <w:sz w:val="24"/>
          <w:szCs w:val="24"/>
          <w:lang w:val="en-GB"/>
        </w:rPr>
        <w:t xml:space="preserve"> and </w:t>
      </w:r>
      <w:proofErr w:type="spellStart"/>
      <w:r>
        <w:rPr>
          <w:rFonts w:ascii="Times New Roman" w:hAnsi="Times New Roman" w:cs="Times New Roman"/>
          <w:sz w:val="24"/>
          <w:szCs w:val="24"/>
          <w:lang w:val="en-GB"/>
        </w:rPr>
        <w:t>Yatsuda</w:t>
      </w:r>
      <w:proofErr w:type="spellEnd"/>
      <w:r>
        <w:rPr>
          <w:rFonts w:ascii="Times New Roman" w:hAnsi="Times New Roman" w:cs="Times New Roman"/>
          <w:sz w:val="24"/>
          <w:szCs w:val="24"/>
          <w:lang w:val="en-GB"/>
        </w:rPr>
        <w:t xml:space="preserve">, 2010). Molecular phylogeny separates these species, though, despite the evolutionarily closer proximity between them than to any other </w:t>
      </w:r>
      <w:r w:rsidRPr="008546BB">
        <w:rPr>
          <w:rFonts w:ascii="Times New Roman" w:hAnsi="Times New Roman" w:cs="Times New Roman"/>
          <w:sz w:val="24"/>
          <w:szCs w:val="24"/>
          <w:lang w:val="en-GB"/>
        </w:rPr>
        <w:t xml:space="preserve">sampled </w:t>
      </w:r>
      <w:r w:rsidRPr="008546BB">
        <w:rPr>
          <w:rFonts w:ascii="Times New Roman" w:hAnsi="Times New Roman" w:cs="Times New Roman"/>
          <w:sz w:val="24"/>
          <w:szCs w:val="24"/>
          <w:lang w:val="en-GB"/>
        </w:rPr>
        <w:lastRenderedPageBreak/>
        <w:t>species of the genus, with an estimated separation time of about 500,000 years only (Godoy et al. 2017).</w:t>
      </w:r>
    </w:p>
    <w:p w14:paraId="0ACBD223" w14:textId="1D132D34" w:rsidR="00494549" w:rsidRDefault="00494549" w:rsidP="00494549">
      <w:pPr>
        <w:spacing w:line="480" w:lineRule="auto"/>
        <w:ind w:firstLine="720"/>
        <w:jc w:val="both"/>
        <w:rPr>
          <w:rFonts w:ascii="Times New Roman" w:hAnsi="Times New Roman" w:cs="Times New Roman"/>
          <w:sz w:val="24"/>
          <w:szCs w:val="24"/>
          <w:lang w:val="en-GB"/>
        </w:rPr>
      </w:pPr>
      <w:r w:rsidRPr="008546BB">
        <w:rPr>
          <w:rFonts w:ascii="Times New Roman" w:hAnsi="Times New Roman" w:cs="Times New Roman"/>
          <w:sz w:val="24"/>
          <w:szCs w:val="24"/>
          <w:lang w:val="en-GB"/>
        </w:rPr>
        <w:t xml:space="preserve">The literature reveals galls in at least ten </w:t>
      </w:r>
      <w:r w:rsidRPr="008546BB">
        <w:rPr>
          <w:rFonts w:ascii="Times New Roman" w:hAnsi="Times New Roman" w:cs="Times New Roman"/>
          <w:i/>
          <w:sz w:val="24"/>
          <w:szCs w:val="24"/>
          <w:lang w:val="en-GB"/>
        </w:rPr>
        <w:t>Mikania</w:t>
      </w:r>
      <w:r w:rsidRPr="008546BB">
        <w:rPr>
          <w:rFonts w:ascii="Times New Roman" w:hAnsi="Times New Roman" w:cs="Times New Roman"/>
          <w:sz w:val="24"/>
          <w:szCs w:val="24"/>
          <w:lang w:val="en-GB"/>
        </w:rPr>
        <w:t xml:space="preserve"> species (Online Resource 1), with all </w:t>
      </w:r>
      <w:proofErr w:type="spellStart"/>
      <w:r w:rsidRPr="008546BB">
        <w:rPr>
          <w:rFonts w:ascii="Times New Roman" w:hAnsi="Times New Roman" w:cs="Times New Roman"/>
          <w:sz w:val="24"/>
          <w:szCs w:val="24"/>
          <w:lang w:val="en-GB"/>
        </w:rPr>
        <w:t>gallers</w:t>
      </w:r>
      <w:proofErr w:type="spellEnd"/>
      <w:r w:rsidRPr="008546BB">
        <w:rPr>
          <w:rFonts w:ascii="Times New Roman" w:hAnsi="Times New Roman" w:cs="Times New Roman"/>
          <w:sz w:val="24"/>
          <w:szCs w:val="24"/>
          <w:lang w:val="en-GB"/>
        </w:rPr>
        <w:t xml:space="preserve"> belonging to the </w:t>
      </w:r>
      <w:proofErr w:type="spellStart"/>
      <w:r w:rsidRPr="008546BB">
        <w:rPr>
          <w:rFonts w:ascii="Times New Roman" w:hAnsi="Times New Roman" w:cs="Times New Roman"/>
          <w:sz w:val="24"/>
          <w:szCs w:val="24"/>
          <w:lang w:val="en-GB"/>
        </w:rPr>
        <w:t>Cecidomyiidae</w:t>
      </w:r>
      <w:proofErr w:type="spellEnd"/>
      <w:r w:rsidRPr="008546BB">
        <w:rPr>
          <w:rFonts w:ascii="Times New Roman" w:hAnsi="Times New Roman" w:cs="Times New Roman"/>
          <w:sz w:val="24"/>
          <w:szCs w:val="24"/>
          <w:lang w:val="en-GB"/>
        </w:rPr>
        <w:t xml:space="preserve"> family (Maia et al. 2008, Maia et al. 2014a, Maia et al. 2014b, </w:t>
      </w:r>
      <w:proofErr w:type="spellStart"/>
      <w:r w:rsidRPr="008546BB">
        <w:rPr>
          <w:rFonts w:ascii="Times New Roman" w:hAnsi="Times New Roman" w:cs="Times New Roman"/>
          <w:sz w:val="24"/>
          <w:szCs w:val="24"/>
          <w:lang w:val="en-GB"/>
        </w:rPr>
        <w:t>Mendonça</w:t>
      </w:r>
      <w:proofErr w:type="spellEnd"/>
      <w:r w:rsidRPr="008546BB">
        <w:rPr>
          <w:rFonts w:ascii="Times New Roman" w:hAnsi="Times New Roman" w:cs="Times New Roman"/>
          <w:sz w:val="24"/>
          <w:szCs w:val="24"/>
          <w:lang w:val="en-GB"/>
        </w:rPr>
        <w:t xml:space="preserve"> et al. 2014, Diaz et al. 2015, Coelho et al. 2013</w:t>
      </w:r>
      <w:r w:rsidRPr="004938E0">
        <w:rPr>
          <w:rFonts w:ascii="Times New Roman" w:hAnsi="Times New Roman" w:cs="Times New Roman"/>
          <w:sz w:val="24"/>
          <w:szCs w:val="24"/>
          <w:lang w:val="en-GB"/>
        </w:rPr>
        <w:t xml:space="preserve">). </w:t>
      </w:r>
      <w:proofErr w:type="spellStart"/>
      <w:r w:rsidRPr="004938E0">
        <w:rPr>
          <w:rFonts w:ascii="Times New Roman" w:hAnsi="Times New Roman" w:cs="Times New Roman"/>
          <w:sz w:val="24"/>
          <w:szCs w:val="24"/>
          <w:lang w:val="en-GB"/>
        </w:rPr>
        <w:t>Gagné</w:t>
      </w:r>
      <w:proofErr w:type="spellEnd"/>
      <w:r w:rsidRPr="004938E0">
        <w:rPr>
          <w:rFonts w:ascii="Times New Roman" w:hAnsi="Times New Roman" w:cs="Times New Roman"/>
          <w:sz w:val="24"/>
          <w:szCs w:val="24"/>
          <w:lang w:val="en-GB"/>
        </w:rPr>
        <w:t xml:space="preserve"> et al. (2001)</w:t>
      </w:r>
      <w:r w:rsidRPr="000D6224">
        <w:rPr>
          <w:rFonts w:ascii="Times New Roman" w:hAnsi="Times New Roman" w:cs="Times New Roman"/>
          <w:sz w:val="24"/>
          <w:szCs w:val="24"/>
          <w:lang w:val="en-GB"/>
        </w:rPr>
        <w:t xml:space="preserve"> described eight species of insect galls in </w:t>
      </w:r>
      <w:r w:rsidRPr="000D6224">
        <w:rPr>
          <w:rFonts w:ascii="Times New Roman" w:hAnsi="Times New Roman" w:cs="Times New Roman"/>
          <w:i/>
          <w:sz w:val="24"/>
          <w:szCs w:val="24"/>
          <w:lang w:val="en-GB"/>
        </w:rPr>
        <w:t xml:space="preserve">M. </w:t>
      </w:r>
      <w:proofErr w:type="spellStart"/>
      <w:r w:rsidRPr="000D6224">
        <w:rPr>
          <w:rFonts w:ascii="Times New Roman" w:hAnsi="Times New Roman" w:cs="Times New Roman"/>
          <w:i/>
          <w:sz w:val="24"/>
          <w:szCs w:val="24"/>
          <w:lang w:val="en-GB"/>
        </w:rPr>
        <w:t>glomerata</w:t>
      </w:r>
      <w:proofErr w:type="spellEnd"/>
      <w:r w:rsidRPr="000D6224">
        <w:rPr>
          <w:rFonts w:ascii="Times New Roman" w:hAnsi="Times New Roman" w:cs="Times New Roman"/>
          <w:sz w:val="24"/>
          <w:szCs w:val="24"/>
          <w:lang w:val="en-GB"/>
        </w:rPr>
        <w:t xml:space="preserve">, with this plant considered a super-host. The structure of these galls varies greatly according to the galling species, the organ where the induction occurs and the host plant, with galls being </w:t>
      </w:r>
      <w:proofErr w:type="spellStart"/>
      <w:r w:rsidRPr="000D6224">
        <w:rPr>
          <w:rFonts w:ascii="Times New Roman" w:hAnsi="Times New Roman" w:cs="Times New Roman"/>
          <w:sz w:val="24"/>
          <w:szCs w:val="24"/>
          <w:lang w:val="en-GB"/>
        </w:rPr>
        <w:t>uni</w:t>
      </w:r>
      <w:proofErr w:type="spellEnd"/>
      <w:r w:rsidRPr="000D6224">
        <w:rPr>
          <w:rFonts w:ascii="Times New Roman" w:hAnsi="Times New Roman" w:cs="Times New Roman"/>
          <w:sz w:val="24"/>
          <w:szCs w:val="24"/>
          <w:lang w:val="en-GB"/>
        </w:rPr>
        <w:t xml:space="preserve"> or </w:t>
      </w:r>
      <w:r w:rsidRPr="008546BB">
        <w:rPr>
          <w:rFonts w:ascii="Times New Roman" w:hAnsi="Times New Roman" w:cs="Times New Roman"/>
          <w:sz w:val="24"/>
          <w:szCs w:val="24"/>
          <w:lang w:val="en-GB"/>
        </w:rPr>
        <w:t>multilocular, found on leaves or stems and being either simpler or more complex in structure (Figure 1). Even species that belong to the same genus presents significant morphological differences</w:t>
      </w:r>
      <w:r w:rsidRPr="000D6224">
        <w:rPr>
          <w:rFonts w:ascii="Times New Roman" w:hAnsi="Times New Roman" w:cs="Times New Roman"/>
          <w:sz w:val="24"/>
          <w:szCs w:val="24"/>
          <w:lang w:val="en-GB"/>
        </w:rPr>
        <w:t xml:space="preserve">, like galls induced by </w:t>
      </w:r>
      <w:proofErr w:type="spellStart"/>
      <w:r w:rsidRPr="000D6224">
        <w:rPr>
          <w:rFonts w:ascii="Times New Roman" w:hAnsi="Times New Roman" w:cs="Times New Roman"/>
          <w:i/>
          <w:sz w:val="24"/>
          <w:szCs w:val="24"/>
          <w:lang w:val="en-GB"/>
        </w:rPr>
        <w:t>Asphondylia</w:t>
      </w:r>
      <w:proofErr w:type="spellEnd"/>
      <w:r w:rsidRPr="000D6224">
        <w:rPr>
          <w:rFonts w:ascii="Times New Roman" w:hAnsi="Times New Roman" w:cs="Times New Roman"/>
          <w:i/>
          <w:sz w:val="24"/>
          <w:szCs w:val="24"/>
          <w:lang w:val="en-GB"/>
        </w:rPr>
        <w:t xml:space="preserve"> </w:t>
      </w:r>
      <w:proofErr w:type="spellStart"/>
      <w:r w:rsidRPr="000D6224">
        <w:rPr>
          <w:rFonts w:ascii="Times New Roman" w:hAnsi="Times New Roman" w:cs="Times New Roman"/>
          <w:i/>
          <w:sz w:val="24"/>
          <w:szCs w:val="24"/>
          <w:lang w:val="en-GB"/>
        </w:rPr>
        <w:t>glomeratae</w:t>
      </w:r>
      <w:proofErr w:type="spellEnd"/>
      <w:r w:rsidRPr="000D6224">
        <w:rPr>
          <w:rFonts w:ascii="Times New Roman" w:hAnsi="Times New Roman" w:cs="Times New Roman"/>
          <w:sz w:val="24"/>
          <w:szCs w:val="24"/>
          <w:lang w:val="en-GB"/>
        </w:rPr>
        <w:t xml:space="preserve"> (green midvein </w:t>
      </w:r>
      <w:r w:rsidRPr="00A80B67">
        <w:rPr>
          <w:rFonts w:ascii="Times New Roman" w:hAnsi="Times New Roman" w:cs="Times New Roman"/>
          <w:sz w:val="24"/>
          <w:szCs w:val="24"/>
          <w:lang w:val="en-GB"/>
        </w:rPr>
        <w:t xml:space="preserve">gall, Fig. 1C) and </w:t>
      </w:r>
      <w:r w:rsidRPr="00A80B67">
        <w:rPr>
          <w:rFonts w:ascii="Times New Roman" w:hAnsi="Times New Roman" w:cs="Times New Roman"/>
          <w:i/>
          <w:sz w:val="24"/>
          <w:szCs w:val="24"/>
          <w:lang w:val="en-GB"/>
        </w:rPr>
        <w:t xml:space="preserve">A. </w:t>
      </w:r>
      <w:proofErr w:type="spellStart"/>
      <w:r w:rsidRPr="00A80B67">
        <w:rPr>
          <w:rFonts w:ascii="Times New Roman" w:hAnsi="Times New Roman" w:cs="Times New Roman"/>
          <w:i/>
          <w:sz w:val="24"/>
          <w:szCs w:val="24"/>
          <w:lang w:val="en-GB"/>
        </w:rPr>
        <w:t>moehni</w:t>
      </w:r>
      <w:proofErr w:type="spellEnd"/>
      <w:r w:rsidRPr="00A80B67">
        <w:rPr>
          <w:rFonts w:ascii="Times New Roman" w:hAnsi="Times New Roman" w:cs="Times New Roman"/>
          <w:i/>
          <w:sz w:val="24"/>
          <w:szCs w:val="24"/>
          <w:lang w:val="en-GB"/>
        </w:rPr>
        <w:t xml:space="preserve"> </w:t>
      </w:r>
      <w:r w:rsidRPr="00A80B67">
        <w:rPr>
          <w:rFonts w:ascii="Times New Roman" w:hAnsi="Times New Roman" w:cs="Times New Roman"/>
          <w:sz w:val="24"/>
          <w:szCs w:val="24"/>
          <w:lang w:val="en-GB"/>
        </w:rPr>
        <w:t xml:space="preserve">(brown stem gall, Fig. 1E). For </w:t>
      </w:r>
      <w:r w:rsidRPr="00A80B67">
        <w:rPr>
          <w:rFonts w:ascii="Times New Roman" w:hAnsi="Times New Roman" w:cs="Times New Roman"/>
          <w:i/>
          <w:sz w:val="24"/>
          <w:szCs w:val="24"/>
          <w:lang w:val="en-GB"/>
        </w:rPr>
        <w:t>M. laevigata</w:t>
      </w:r>
      <w:r w:rsidRPr="00A80B67">
        <w:rPr>
          <w:rFonts w:ascii="Times New Roman" w:hAnsi="Times New Roman" w:cs="Times New Roman"/>
          <w:sz w:val="24"/>
          <w:szCs w:val="24"/>
          <w:lang w:val="en-GB"/>
        </w:rPr>
        <w:t>, there are records</w:t>
      </w:r>
      <w:r w:rsidRPr="000D6224">
        <w:rPr>
          <w:rFonts w:ascii="Times New Roman" w:hAnsi="Times New Roman" w:cs="Times New Roman"/>
          <w:sz w:val="24"/>
          <w:szCs w:val="24"/>
          <w:lang w:val="en-GB"/>
        </w:rPr>
        <w:t xml:space="preserve"> o</w:t>
      </w:r>
      <w:r w:rsidRPr="000D6224">
        <w:rPr>
          <w:rFonts w:ascii="Times New Roman" w:hAnsi="Times New Roman" w:cs="Times New Roman"/>
          <w:color w:val="000000"/>
          <w:sz w:val="24"/>
          <w:szCs w:val="24"/>
          <w:lang w:val="en-GB"/>
        </w:rPr>
        <w:t>f three gall m</w:t>
      </w:r>
      <w:r w:rsidRPr="000D6224">
        <w:rPr>
          <w:rFonts w:ascii="Times New Roman" w:hAnsi="Times New Roman" w:cs="Times New Roman"/>
          <w:sz w:val="24"/>
          <w:szCs w:val="24"/>
          <w:lang w:val="en-GB"/>
        </w:rPr>
        <w:t>orphotypes: two on leaves and one on stems (</w:t>
      </w:r>
      <w:proofErr w:type="spellStart"/>
      <w:r w:rsidRPr="000D6224">
        <w:rPr>
          <w:rFonts w:ascii="Times New Roman" w:hAnsi="Times New Roman" w:cs="Times New Roman"/>
          <w:sz w:val="24"/>
          <w:szCs w:val="24"/>
          <w:lang w:val="en-GB"/>
        </w:rPr>
        <w:t>Mendonça</w:t>
      </w:r>
      <w:proofErr w:type="spellEnd"/>
      <w:r w:rsidRPr="000D6224">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sidRPr="000D6224">
        <w:rPr>
          <w:rFonts w:ascii="Times New Roman" w:hAnsi="Times New Roman" w:cs="Times New Roman"/>
          <w:sz w:val="24"/>
          <w:szCs w:val="24"/>
          <w:lang w:val="en-GB"/>
        </w:rPr>
        <w:t xml:space="preserve"> 2014). These morphotypes are similar to thre</w:t>
      </w:r>
      <w:r w:rsidRPr="000D6224">
        <w:rPr>
          <w:rFonts w:ascii="Times New Roman" w:hAnsi="Times New Roman" w:cs="Times New Roman"/>
          <w:color w:val="000000"/>
          <w:sz w:val="24"/>
          <w:szCs w:val="24"/>
          <w:lang w:val="en-GB"/>
        </w:rPr>
        <w:t xml:space="preserve">e gall </w:t>
      </w:r>
      <w:r w:rsidRPr="000D6224">
        <w:rPr>
          <w:rFonts w:ascii="Times New Roman" w:hAnsi="Times New Roman" w:cs="Times New Roman"/>
          <w:sz w:val="24"/>
          <w:szCs w:val="24"/>
          <w:lang w:val="en-GB"/>
        </w:rPr>
        <w:t xml:space="preserve">morphotypes in </w:t>
      </w:r>
      <w:r w:rsidRPr="000D6224">
        <w:rPr>
          <w:rFonts w:ascii="Times New Roman" w:hAnsi="Times New Roman" w:cs="Times New Roman"/>
          <w:i/>
          <w:sz w:val="24"/>
          <w:szCs w:val="24"/>
          <w:lang w:val="en-GB"/>
        </w:rPr>
        <w:t xml:space="preserve">M. </w:t>
      </w:r>
      <w:proofErr w:type="spellStart"/>
      <w:r w:rsidRPr="000D6224">
        <w:rPr>
          <w:rFonts w:ascii="Times New Roman" w:hAnsi="Times New Roman" w:cs="Times New Roman"/>
          <w:i/>
          <w:sz w:val="24"/>
          <w:szCs w:val="24"/>
          <w:lang w:val="en-GB"/>
        </w:rPr>
        <w:t>glomerata</w:t>
      </w:r>
      <w:proofErr w:type="spellEnd"/>
      <w:r w:rsidRPr="000D6224">
        <w:rPr>
          <w:rFonts w:ascii="Times New Roman" w:hAnsi="Times New Roman" w:cs="Times New Roman"/>
          <w:sz w:val="24"/>
          <w:szCs w:val="24"/>
          <w:lang w:val="en-GB"/>
        </w:rPr>
        <w:t xml:space="preserve">, but there is no published identification work on these species to confirm they are the same as described by </w:t>
      </w:r>
      <w:proofErr w:type="spellStart"/>
      <w:r w:rsidRPr="000D6224">
        <w:rPr>
          <w:rFonts w:ascii="Times New Roman" w:hAnsi="Times New Roman" w:cs="Times New Roman"/>
          <w:sz w:val="24"/>
          <w:szCs w:val="24"/>
          <w:lang w:val="en-GB"/>
        </w:rPr>
        <w:t>Gagné</w:t>
      </w:r>
      <w:proofErr w:type="spellEnd"/>
      <w:r w:rsidRPr="000D6224">
        <w:rPr>
          <w:rFonts w:ascii="Times New Roman" w:hAnsi="Times New Roman" w:cs="Times New Roman"/>
          <w:sz w:val="24"/>
          <w:szCs w:val="24"/>
          <w:lang w:val="en-GB"/>
        </w:rPr>
        <w:t xml:space="preserve"> </w:t>
      </w:r>
      <w:r w:rsidRPr="004938E0">
        <w:rPr>
          <w:rFonts w:ascii="Times New Roman" w:hAnsi="Times New Roman" w:cs="Times New Roman"/>
          <w:sz w:val="24"/>
          <w:szCs w:val="24"/>
          <w:lang w:val="en-GB"/>
        </w:rPr>
        <w:t>et al.</w:t>
      </w:r>
      <w:r w:rsidRPr="000D6224">
        <w:rPr>
          <w:rFonts w:ascii="Times New Roman" w:hAnsi="Times New Roman" w:cs="Times New Roman"/>
          <w:sz w:val="24"/>
          <w:szCs w:val="24"/>
          <w:lang w:val="en-GB"/>
        </w:rPr>
        <w:t xml:space="preserve"> (2001). During our samples, five gall morphotypes were found on </w:t>
      </w:r>
      <w:r w:rsidRPr="000D6224">
        <w:rPr>
          <w:rFonts w:ascii="Times New Roman" w:hAnsi="Times New Roman" w:cs="Times New Roman"/>
          <w:i/>
          <w:iCs/>
          <w:sz w:val="24"/>
          <w:szCs w:val="24"/>
          <w:lang w:val="en-GB"/>
        </w:rPr>
        <w:t>M. laevigata</w:t>
      </w:r>
      <w:r w:rsidRPr="000D6224">
        <w:rPr>
          <w:rFonts w:ascii="Times New Roman" w:hAnsi="Times New Roman" w:cs="Times New Roman"/>
          <w:sz w:val="24"/>
          <w:szCs w:val="24"/>
          <w:lang w:val="en-GB"/>
        </w:rPr>
        <w:t xml:space="preserve"> that are similar to the ones described on </w:t>
      </w:r>
      <w:r w:rsidRPr="000D6224">
        <w:rPr>
          <w:rFonts w:ascii="Times New Roman" w:hAnsi="Times New Roman" w:cs="Times New Roman"/>
          <w:i/>
          <w:iCs/>
          <w:sz w:val="24"/>
          <w:szCs w:val="24"/>
          <w:lang w:val="en-GB"/>
        </w:rPr>
        <w:t xml:space="preserve">M. </w:t>
      </w:r>
      <w:proofErr w:type="spellStart"/>
      <w:r w:rsidRPr="000D6224">
        <w:rPr>
          <w:rFonts w:ascii="Times New Roman" w:hAnsi="Times New Roman" w:cs="Times New Roman"/>
          <w:i/>
          <w:iCs/>
          <w:sz w:val="24"/>
          <w:szCs w:val="24"/>
          <w:lang w:val="en-GB"/>
        </w:rPr>
        <w:t>glomerata</w:t>
      </w:r>
      <w:proofErr w:type="spellEnd"/>
      <w:r w:rsidRPr="000D6224">
        <w:rPr>
          <w:rFonts w:ascii="Times New Roman" w:hAnsi="Times New Roman" w:cs="Times New Roman"/>
          <w:iCs/>
          <w:sz w:val="24"/>
          <w:szCs w:val="24"/>
          <w:lang w:val="en-GB"/>
        </w:rPr>
        <w:t xml:space="preserve"> and to the ones recorded by </w:t>
      </w:r>
      <w:proofErr w:type="spellStart"/>
      <w:r w:rsidR="007C1AAF">
        <w:rPr>
          <w:rFonts w:ascii="Times New Roman" w:hAnsi="Times New Roman" w:cs="Times New Roman"/>
          <w:iCs/>
          <w:sz w:val="24"/>
          <w:szCs w:val="24"/>
          <w:lang w:val="en-GB"/>
        </w:rPr>
        <w:t>Mendonç</w:t>
      </w:r>
      <w:r w:rsidRPr="004938E0">
        <w:rPr>
          <w:rFonts w:ascii="Times New Roman" w:hAnsi="Times New Roman" w:cs="Times New Roman"/>
          <w:iCs/>
          <w:sz w:val="24"/>
          <w:szCs w:val="24"/>
          <w:lang w:val="en-GB"/>
        </w:rPr>
        <w:t>a</w:t>
      </w:r>
      <w:proofErr w:type="spellEnd"/>
      <w:r w:rsidRPr="004938E0">
        <w:rPr>
          <w:rFonts w:ascii="Times New Roman" w:hAnsi="Times New Roman" w:cs="Times New Roman"/>
          <w:iCs/>
          <w:sz w:val="24"/>
          <w:szCs w:val="24"/>
          <w:lang w:val="en-GB"/>
        </w:rPr>
        <w:t xml:space="preserve"> et al.</w:t>
      </w:r>
      <w:r w:rsidRPr="000D6224">
        <w:rPr>
          <w:rFonts w:ascii="Times New Roman" w:hAnsi="Times New Roman" w:cs="Times New Roman"/>
          <w:iCs/>
          <w:sz w:val="24"/>
          <w:szCs w:val="24"/>
          <w:lang w:val="en-GB"/>
        </w:rPr>
        <w:t xml:space="preserve"> (2014)</w:t>
      </w:r>
      <w:r w:rsidRPr="000D6224">
        <w:rPr>
          <w:rFonts w:ascii="Times New Roman" w:hAnsi="Times New Roman" w:cs="Times New Roman"/>
          <w:sz w:val="24"/>
          <w:szCs w:val="24"/>
          <w:lang w:val="en-GB"/>
        </w:rPr>
        <w:t xml:space="preserve">. In the laboratory, after </w:t>
      </w:r>
      <w:r w:rsidRPr="00A80B67">
        <w:rPr>
          <w:rFonts w:ascii="Times New Roman" w:hAnsi="Times New Roman" w:cs="Times New Roman"/>
          <w:sz w:val="24"/>
          <w:szCs w:val="24"/>
          <w:lang w:val="en-GB"/>
        </w:rPr>
        <w:t xml:space="preserve">a morphological analysis of the adults and pupae of the insects obtained from these galls based on </w:t>
      </w:r>
      <w:r w:rsidR="00A80B67" w:rsidRPr="00A80B67">
        <w:rPr>
          <w:rFonts w:ascii="Times New Roman" w:hAnsi="Times New Roman" w:cs="Times New Roman"/>
          <w:sz w:val="24"/>
          <w:szCs w:val="24"/>
          <w:lang w:val="en-GB"/>
        </w:rPr>
        <w:t xml:space="preserve">the </w:t>
      </w:r>
      <w:r w:rsidRPr="00A80B67">
        <w:rPr>
          <w:rFonts w:ascii="Times New Roman" w:hAnsi="Times New Roman" w:cs="Times New Roman"/>
          <w:sz w:val="24"/>
          <w:szCs w:val="24"/>
          <w:lang w:val="en-GB"/>
        </w:rPr>
        <w:t xml:space="preserve">characters used by </w:t>
      </w:r>
      <w:proofErr w:type="spellStart"/>
      <w:r w:rsidRPr="00A80B67">
        <w:rPr>
          <w:rFonts w:ascii="Times New Roman" w:hAnsi="Times New Roman" w:cs="Times New Roman"/>
          <w:sz w:val="24"/>
          <w:szCs w:val="24"/>
          <w:lang w:val="en-GB"/>
        </w:rPr>
        <w:t>Gagné</w:t>
      </w:r>
      <w:proofErr w:type="spellEnd"/>
      <w:r w:rsidRPr="00A80B67">
        <w:rPr>
          <w:rFonts w:ascii="Times New Roman" w:hAnsi="Times New Roman" w:cs="Times New Roman"/>
          <w:sz w:val="24"/>
          <w:szCs w:val="24"/>
          <w:lang w:val="en-GB"/>
        </w:rPr>
        <w:t xml:space="preserve"> et al. (2001), we concluded that the gall species found</w:t>
      </w:r>
      <w:r w:rsidRPr="000D6224">
        <w:rPr>
          <w:rFonts w:ascii="Times New Roman" w:hAnsi="Times New Roman" w:cs="Times New Roman"/>
          <w:sz w:val="24"/>
          <w:szCs w:val="24"/>
          <w:lang w:val="en-GB"/>
        </w:rPr>
        <w:t xml:space="preserve"> in </w:t>
      </w:r>
      <w:r w:rsidRPr="000D6224">
        <w:rPr>
          <w:rFonts w:ascii="Times New Roman" w:hAnsi="Times New Roman" w:cs="Times New Roman"/>
          <w:i/>
          <w:sz w:val="24"/>
          <w:szCs w:val="24"/>
          <w:lang w:val="en-GB"/>
        </w:rPr>
        <w:t>M. laevigata</w:t>
      </w:r>
      <w:r w:rsidRPr="000D6224">
        <w:rPr>
          <w:rFonts w:ascii="Times New Roman" w:hAnsi="Times New Roman" w:cs="Times New Roman"/>
          <w:sz w:val="24"/>
          <w:szCs w:val="24"/>
          <w:lang w:val="en-GB"/>
        </w:rPr>
        <w:t xml:space="preserve"> are the same as the ones described for </w:t>
      </w:r>
      <w:r w:rsidRPr="000D6224">
        <w:rPr>
          <w:rFonts w:ascii="Times New Roman" w:hAnsi="Times New Roman" w:cs="Times New Roman"/>
          <w:i/>
          <w:sz w:val="24"/>
          <w:szCs w:val="24"/>
          <w:lang w:val="en-GB"/>
        </w:rPr>
        <w:t xml:space="preserve">M. </w:t>
      </w:r>
      <w:proofErr w:type="spellStart"/>
      <w:r w:rsidRPr="000D6224">
        <w:rPr>
          <w:rFonts w:ascii="Times New Roman" w:hAnsi="Times New Roman" w:cs="Times New Roman"/>
          <w:i/>
          <w:sz w:val="24"/>
          <w:szCs w:val="24"/>
          <w:lang w:val="en-GB"/>
        </w:rPr>
        <w:t>glomerata</w:t>
      </w:r>
      <w:proofErr w:type="spellEnd"/>
      <w:r w:rsidRPr="000D6224">
        <w:rPr>
          <w:rFonts w:ascii="Times New Roman" w:hAnsi="Times New Roman" w:cs="Times New Roman"/>
          <w:sz w:val="24"/>
          <w:szCs w:val="24"/>
          <w:lang w:val="en-GB"/>
        </w:rPr>
        <w:t xml:space="preserve">, therefore oligophagous </w:t>
      </w:r>
      <w:proofErr w:type="spellStart"/>
      <w:r w:rsidRPr="000D6224">
        <w:rPr>
          <w:rFonts w:ascii="Times New Roman" w:hAnsi="Times New Roman" w:cs="Times New Roman"/>
          <w:sz w:val="24"/>
          <w:szCs w:val="24"/>
          <w:lang w:val="en-GB"/>
        </w:rPr>
        <w:t>gallers</w:t>
      </w:r>
      <w:proofErr w:type="spellEnd"/>
      <w:r w:rsidRPr="000D6224">
        <w:rPr>
          <w:rFonts w:ascii="Times New Roman" w:hAnsi="Times New Roman" w:cs="Times New Roman"/>
          <w:sz w:val="24"/>
          <w:szCs w:val="24"/>
          <w:lang w:val="en-GB"/>
        </w:rPr>
        <w:t>.</w:t>
      </w:r>
    </w:p>
    <w:p w14:paraId="48492DA8" w14:textId="77777777" w:rsidR="00494549" w:rsidRDefault="00494549" w:rsidP="00494549">
      <w:pPr>
        <w:spacing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Sampling</w:t>
      </w:r>
    </w:p>
    <w:p w14:paraId="3A694E90" w14:textId="77777777" w:rsidR="00494549" w:rsidRPr="00826552" w:rsidRDefault="00494549" w:rsidP="00494549">
      <w:pPr>
        <w:spacing w:line="480" w:lineRule="auto"/>
        <w:ind w:firstLine="720"/>
        <w:jc w:val="both"/>
        <w:rPr>
          <w:rFonts w:ascii="Times New Roman" w:hAnsi="Times New Roman" w:cs="Times New Roman"/>
          <w:sz w:val="24"/>
          <w:szCs w:val="24"/>
          <w:lang w:val="en-GB"/>
        </w:rPr>
      </w:pPr>
      <w:r w:rsidRPr="000D6224">
        <w:rPr>
          <w:rFonts w:ascii="Times New Roman" w:hAnsi="Times New Roman" w:cs="Times New Roman"/>
          <w:sz w:val="24"/>
          <w:szCs w:val="24"/>
          <w:lang w:val="en-GB"/>
        </w:rPr>
        <w:t xml:space="preserve">Samples were taken from natural areas within the city of Porto Alegre, Rio Grande do Sul State, southern Brazil; this area is characterised by a chain of granitic hills not higher than 300 m </w:t>
      </w:r>
      <w:proofErr w:type="spellStart"/>
      <w:r w:rsidRPr="000D6224">
        <w:rPr>
          <w:rFonts w:ascii="Times New Roman" w:hAnsi="Times New Roman" w:cs="Times New Roman"/>
          <w:sz w:val="24"/>
          <w:szCs w:val="24"/>
          <w:lang w:val="en-GB"/>
        </w:rPr>
        <w:t>a.s.l</w:t>
      </w:r>
      <w:proofErr w:type="spellEnd"/>
      <w:r w:rsidRPr="000D6224">
        <w:rPr>
          <w:rFonts w:ascii="Times New Roman" w:hAnsi="Times New Roman" w:cs="Times New Roman"/>
          <w:sz w:val="24"/>
          <w:szCs w:val="24"/>
          <w:lang w:val="en-GB"/>
        </w:rPr>
        <w:t xml:space="preserve">. covered with a forest-savannah mosaic. On these dense </w:t>
      </w:r>
      <w:proofErr w:type="spellStart"/>
      <w:r w:rsidRPr="000D6224">
        <w:rPr>
          <w:rFonts w:ascii="Times New Roman" w:hAnsi="Times New Roman" w:cs="Times New Roman"/>
          <w:sz w:val="24"/>
          <w:szCs w:val="24"/>
          <w:lang w:val="en-GB"/>
        </w:rPr>
        <w:t>submontane</w:t>
      </w:r>
      <w:proofErr w:type="spellEnd"/>
      <w:r w:rsidRPr="000D6224">
        <w:rPr>
          <w:rFonts w:ascii="Times New Roman" w:hAnsi="Times New Roman" w:cs="Times New Roman"/>
          <w:sz w:val="24"/>
          <w:szCs w:val="24"/>
          <w:lang w:val="en-GB"/>
        </w:rPr>
        <w:t xml:space="preserve"> </w:t>
      </w:r>
      <w:proofErr w:type="spellStart"/>
      <w:r w:rsidRPr="000D6224">
        <w:rPr>
          <w:rFonts w:ascii="Times New Roman" w:hAnsi="Times New Roman" w:cs="Times New Roman"/>
          <w:sz w:val="24"/>
          <w:szCs w:val="24"/>
          <w:lang w:val="en-GB"/>
        </w:rPr>
        <w:t>ombrophilous</w:t>
      </w:r>
      <w:proofErr w:type="spellEnd"/>
      <w:r w:rsidRPr="000D6224">
        <w:rPr>
          <w:rFonts w:ascii="Times New Roman" w:hAnsi="Times New Roman" w:cs="Times New Roman"/>
          <w:sz w:val="24"/>
          <w:szCs w:val="24"/>
          <w:lang w:val="en-GB"/>
        </w:rPr>
        <w:t xml:space="preserve"> forests we can find species typical of the Atlantic forest biome and also from </w:t>
      </w:r>
      <w:r w:rsidRPr="000D6224">
        <w:rPr>
          <w:rFonts w:ascii="Times New Roman" w:hAnsi="Times New Roman" w:cs="Times New Roman"/>
          <w:sz w:val="24"/>
          <w:szCs w:val="24"/>
          <w:lang w:val="en-GB"/>
        </w:rPr>
        <w:lastRenderedPageBreak/>
        <w:t xml:space="preserve">the hydrographic basins of Paraná and Uruguay rivers (Müller </w:t>
      </w:r>
      <w:r w:rsidRPr="004938E0">
        <w:rPr>
          <w:rFonts w:ascii="Times New Roman" w:hAnsi="Times New Roman" w:cs="Times New Roman"/>
          <w:sz w:val="24"/>
          <w:szCs w:val="24"/>
          <w:lang w:val="en-GB"/>
        </w:rPr>
        <w:t>et al.</w:t>
      </w:r>
      <w:r w:rsidRPr="000D6224">
        <w:rPr>
          <w:rFonts w:ascii="Times New Roman" w:hAnsi="Times New Roman" w:cs="Times New Roman"/>
          <w:sz w:val="24"/>
          <w:szCs w:val="24"/>
          <w:lang w:val="en-GB"/>
        </w:rPr>
        <w:t xml:space="preserve"> 2012). In the savannah areas there are predominantly herbaceous species of </w:t>
      </w:r>
      <w:proofErr w:type="spellStart"/>
      <w:r w:rsidRPr="000D6224">
        <w:rPr>
          <w:rFonts w:ascii="Times New Roman" w:hAnsi="Times New Roman" w:cs="Times New Roman"/>
          <w:sz w:val="24"/>
          <w:szCs w:val="24"/>
          <w:lang w:val="en-GB"/>
        </w:rPr>
        <w:t>Poaceae</w:t>
      </w:r>
      <w:proofErr w:type="spellEnd"/>
      <w:r w:rsidRPr="000D6224">
        <w:rPr>
          <w:rFonts w:ascii="Times New Roman" w:hAnsi="Times New Roman" w:cs="Times New Roman"/>
          <w:sz w:val="24"/>
          <w:szCs w:val="24"/>
          <w:lang w:val="en-GB"/>
        </w:rPr>
        <w:t xml:space="preserve"> and Asteraceae (Overbeck </w:t>
      </w:r>
      <w:r w:rsidRPr="004938E0">
        <w:rPr>
          <w:rFonts w:ascii="Times New Roman" w:hAnsi="Times New Roman" w:cs="Times New Roman"/>
          <w:sz w:val="24"/>
          <w:szCs w:val="24"/>
          <w:lang w:val="en-GB"/>
        </w:rPr>
        <w:t>et al.</w:t>
      </w:r>
      <w:r w:rsidRPr="000D6224">
        <w:rPr>
          <w:rFonts w:ascii="Times New Roman" w:hAnsi="Times New Roman" w:cs="Times New Roman"/>
          <w:sz w:val="24"/>
          <w:szCs w:val="24"/>
          <w:lang w:val="en-GB"/>
        </w:rPr>
        <w:t xml:space="preserve"> 2006).</w:t>
      </w:r>
    </w:p>
    <w:p w14:paraId="74F7BD8E" w14:textId="72192B32" w:rsidR="00494549" w:rsidRPr="00826552" w:rsidRDefault="00494549" w:rsidP="00494549">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first samples were taken between May-2015 and Jan-2016, in two areas at Morro Santana Wildlife Refuge (coordinates 30.050° S, 51.116° W), in Porto Alegre, Rio Grande do Sul State, southern Brazil. Two 200 m-long transects were used, one inside the forest and one on the forest edge with a grassland </w:t>
      </w:r>
      <w:r w:rsidR="00C01C41">
        <w:rPr>
          <w:rFonts w:ascii="Times New Roman" w:hAnsi="Times New Roman" w:cs="Times New Roman"/>
          <w:sz w:val="24"/>
          <w:szCs w:val="24"/>
          <w:lang w:val="en-GB"/>
        </w:rPr>
        <w:t xml:space="preserve">area </w:t>
      </w:r>
      <w:r>
        <w:rPr>
          <w:rFonts w:ascii="Times New Roman" w:hAnsi="Times New Roman" w:cs="Times New Roman"/>
          <w:sz w:val="24"/>
          <w:szCs w:val="24"/>
          <w:lang w:val="en-GB"/>
        </w:rPr>
        <w:t xml:space="preserve">(because of the slightly distinct </w:t>
      </w:r>
      <w:r w:rsidR="00C01C41">
        <w:rPr>
          <w:rFonts w:ascii="Times New Roman" w:hAnsi="Times New Roman" w:cs="Times New Roman"/>
          <w:sz w:val="24"/>
          <w:szCs w:val="24"/>
          <w:lang w:val="en-GB"/>
        </w:rPr>
        <w:t xml:space="preserve">plant abundances between </w:t>
      </w:r>
      <w:r>
        <w:rPr>
          <w:rFonts w:ascii="Times New Roman" w:hAnsi="Times New Roman" w:cs="Times New Roman"/>
          <w:sz w:val="24"/>
          <w:szCs w:val="24"/>
          <w:lang w:val="en-GB"/>
        </w:rPr>
        <w:t>habitat</w:t>
      </w:r>
      <w:r w:rsidR="00C01C4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C01C41">
        <w:rPr>
          <w:rFonts w:ascii="Times New Roman" w:hAnsi="Times New Roman" w:cs="Times New Roman"/>
          <w:sz w:val="24"/>
          <w:szCs w:val="24"/>
          <w:lang w:val="en-GB"/>
        </w:rPr>
        <w:t>for the</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Mikania</w:t>
      </w:r>
      <w:r w:rsidR="00C01C41">
        <w:rPr>
          <w:rFonts w:ascii="Times New Roman" w:hAnsi="Times New Roman" w:cs="Times New Roman"/>
          <w:i/>
          <w:sz w:val="24"/>
          <w:szCs w:val="24"/>
          <w:lang w:val="en-GB"/>
        </w:rPr>
        <w:t xml:space="preserve"> </w:t>
      </w:r>
      <w:r w:rsidR="00C01C41">
        <w:rPr>
          <w:rFonts w:ascii="Times New Roman" w:hAnsi="Times New Roman" w:cs="Times New Roman"/>
          <w:sz w:val="24"/>
          <w:szCs w:val="24"/>
          <w:lang w:val="en-GB"/>
        </w:rPr>
        <w:t>species</w:t>
      </w:r>
      <w:r w:rsidR="00C01C41">
        <w:rPr>
          <w:rFonts w:ascii="Times New Roman" w:hAnsi="Times New Roman" w:cs="Times New Roman"/>
          <w:iCs/>
          <w:sz w:val="24"/>
          <w:szCs w:val="24"/>
          <w:lang w:val="en-GB"/>
        </w:rPr>
        <w:t xml:space="preserve">, which are nevertheless </w:t>
      </w:r>
      <w:proofErr w:type="spellStart"/>
      <w:r w:rsidR="00C01C41">
        <w:rPr>
          <w:rFonts w:ascii="Times New Roman" w:hAnsi="Times New Roman" w:cs="Times New Roman"/>
          <w:iCs/>
          <w:sz w:val="24"/>
          <w:szCs w:val="24"/>
          <w:lang w:val="en-GB"/>
        </w:rPr>
        <w:t>syntopic</w:t>
      </w:r>
      <w:proofErr w:type="spellEnd"/>
      <w:r>
        <w:rPr>
          <w:rFonts w:ascii="Times New Roman" w:hAnsi="Times New Roman" w:cs="Times New Roman"/>
          <w:sz w:val="24"/>
          <w:szCs w:val="24"/>
          <w:lang w:val="en-GB"/>
        </w:rPr>
        <w:t xml:space="preserve">). Transects were monthly traversed by two people in search of galls in either </w:t>
      </w:r>
      <w:r>
        <w:rPr>
          <w:rFonts w:ascii="Times New Roman" w:hAnsi="Times New Roman" w:cs="Times New Roman"/>
          <w:i/>
          <w:sz w:val="24"/>
          <w:szCs w:val="24"/>
          <w:lang w:val="en-GB"/>
        </w:rPr>
        <w:t xml:space="preserve">M. </w:t>
      </w:r>
      <w:proofErr w:type="spellStart"/>
      <w:r>
        <w:rPr>
          <w:rFonts w:ascii="Times New Roman" w:hAnsi="Times New Roman" w:cs="Times New Roman"/>
          <w:i/>
          <w:sz w:val="24"/>
          <w:szCs w:val="24"/>
          <w:lang w:val="en-GB"/>
        </w:rPr>
        <w:t>glomerata</w:t>
      </w:r>
      <w:proofErr w:type="spellEnd"/>
      <w:r>
        <w:rPr>
          <w:rFonts w:ascii="Times New Roman" w:hAnsi="Times New Roman" w:cs="Times New Roman"/>
          <w:sz w:val="24"/>
          <w:szCs w:val="24"/>
          <w:lang w:val="en-GB"/>
        </w:rPr>
        <w:t xml:space="preserve"> or </w:t>
      </w:r>
      <w:r>
        <w:rPr>
          <w:rFonts w:ascii="Times New Roman" w:hAnsi="Times New Roman" w:cs="Times New Roman"/>
          <w:i/>
          <w:sz w:val="24"/>
          <w:szCs w:val="24"/>
          <w:lang w:val="en-GB"/>
        </w:rPr>
        <w:t>M laevigata</w:t>
      </w:r>
      <w:r>
        <w:rPr>
          <w:rFonts w:ascii="Times New Roman" w:hAnsi="Times New Roman" w:cs="Times New Roman"/>
          <w:sz w:val="24"/>
          <w:szCs w:val="24"/>
          <w:lang w:val="en-GB"/>
        </w:rPr>
        <w:t xml:space="preserve">. More samples were carried out between Dec-2016 and Jun-2017 in three areas located in Porto Alegre: the same Morro Santana Wildlife Refuge, plus Morro do Osso Natural Park (30.119° S, 51.237° W) and São Pedro Wildlife Refuge (30.172° S, 51.110° W). Each area was sampled once a month by two people along 100 m-long trails, with a maximum of one hour in the forest and one hour on the forest edge. </w:t>
      </w:r>
      <w:r w:rsidRPr="00C01C41">
        <w:rPr>
          <w:rFonts w:ascii="Times New Roman" w:hAnsi="Times New Roman" w:cs="Times New Roman"/>
          <w:sz w:val="24"/>
          <w:szCs w:val="24"/>
          <w:lang w:val="en-GB"/>
        </w:rPr>
        <w:t>Although they appear slightly different, these two sampling designs resulted in the same amount and diversity of galls;</w:t>
      </w:r>
      <w:r w:rsidRPr="000D6224">
        <w:rPr>
          <w:rFonts w:ascii="Times New Roman" w:hAnsi="Times New Roman" w:cs="Times New Roman"/>
          <w:sz w:val="24"/>
          <w:szCs w:val="24"/>
          <w:lang w:val="en-GB"/>
        </w:rPr>
        <w:t xml:space="preserve"> furthermore, sampling sites are not too far apart from each other (the three sites forming a nearly equilateral triangle with no more than 15 km on each side), an</w:t>
      </w:r>
      <w:r>
        <w:rPr>
          <w:rFonts w:ascii="Times New Roman" w:hAnsi="Times New Roman" w:cs="Times New Roman"/>
          <w:sz w:val="24"/>
          <w:szCs w:val="24"/>
          <w:lang w:val="en-GB"/>
        </w:rPr>
        <w:t>d we thus considered them equivalent and analysed data by pooling them together.</w:t>
      </w:r>
    </w:p>
    <w:p w14:paraId="5F2FE938" w14:textId="77777777" w:rsidR="00494549" w:rsidRPr="00E17915" w:rsidRDefault="00494549" w:rsidP="00494549">
      <w:pPr>
        <w:spacing w:line="480" w:lineRule="auto"/>
        <w:jc w:val="both"/>
        <w:rPr>
          <w:rFonts w:ascii="Times New Roman" w:eastAsia="Times New Roman" w:hAnsi="Times New Roman" w:cs="Times New Roman"/>
          <w:sz w:val="24"/>
          <w:szCs w:val="24"/>
          <w:lang w:val="en-US" w:eastAsia="en-US"/>
        </w:rPr>
      </w:pPr>
      <w:r w:rsidRPr="00E17915">
        <w:rPr>
          <w:rFonts w:ascii="Times New Roman" w:hAnsi="Times New Roman" w:cs="Times New Roman"/>
          <w:sz w:val="24"/>
          <w:szCs w:val="24"/>
          <w:lang w:val="en-GB"/>
        </w:rPr>
        <w:t xml:space="preserve">All galls found in each host plant were taken to the laboratory. They were then counted, separated by morphotype (which corresponds to galling insect species) and stored in sealed plastic bags until adult emergence (either </w:t>
      </w:r>
      <w:proofErr w:type="spellStart"/>
      <w:r w:rsidRPr="00E17915">
        <w:rPr>
          <w:rFonts w:ascii="Times New Roman" w:hAnsi="Times New Roman" w:cs="Times New Roman"/>
          <w:sz w:val="24"/>
          <w:szCs w:val="24"/>
          <w:lang w:val="en-GB"/>
        </w:rPr>
        <w:t>gallers</w:t>
      </w:r>
      <w:proofErr w:type="spellEnd"/>
      <w:r w:rsidRPr="00E17915">
        <w:rPr>
          <w:rFonts w:ascii="Times New Roman" w:hAnsi="Times New Roman" w:cs="Times New Roman"/>
          <w:sz w:val="24"/>
          <w:szCs w:val="24"/>
          <w:lang w:val="en-GB"/>
        </w:rPr>
        <w:t xml:space="preserve"> or parasitoids). After emergence, parasitoids were stored in 70% GL </w:t>
      </w:r>
      <w:r w:rsidRPr="007E2A18">
        <w:rPr>
          <w:rFonts w:ascii="Times New Roman" w:hAnsi="Times New Roman" w:cs="Times New Roman"/>
          <w:sz w:val="24"/>
          <w:szCs w:val="24"/>
          <w:lang w:val="en-GB"/>
        </w:rPr>
        <w:t xml:space="preserve">ethanol and identified to family level with the help of a specific </w:t>
      </w:r>
      <w:r>
        <w:rPr>
          <w:rFonts w:ascii="Times New Roman" w:hAnsi="Times New Roman" w:cs="Times New Roman"/>
          <w:sz w:val="24"/>
          <w:szCs w:val="24"/>
          <w:lang w:val="en-GB"/>
        </w:rPr>
        <w:t xml:space="preserve">parasitoid </w:t>
      </w:r>
      <w:r w:rsidRPr="007E2A18">
        <w:rPr>
          <w:rFonts w:ascii="Times New Roman" w:hAnsi="Times New Roman" w:cs="Times New Roman"/>
          <w:sz w:val="24"/>
          <w:szCs w:val="24"/>
          <w:lang w:val="en-GB"/>
        </w:rPr>
        <w:t xml:space="preserve">identification key (Costa and </w:t>
      </w:r>
      <w:proofErr w:type="spellStart"/>
      <w:r w:rsidRPr="007E2A18">
        <w:rPr>
          <w:rFonts w:ascii="Times New Roman" w:hAnsi="Times New Roman" w:cs="Times New Roman"/>
          <w:sz w:val="24"/>
          <w:szCs w:val="24"/>
          <w:lang w:val="en-GB"/>
        </w:rPr>
        <w:t>Berti-Filho</w:t>
      </w:r>
      <w:proofErr w:type="spellEnd"/>
      <w:r w:rsidRPr="007E2A18">
        <w:rPr>
          <w:rFonts w:ascii="Times New Roman" w:hAnsi="Times New Roman" w:cs="Times New Roman"/>
          <w:sz w:val="24"/>
          <w:szCs w:val="24"/>
          <w:lang w:val="en-GB"/>
        </w:rPr>
        <w:t xml:space="preserve"> 2010). We used standard taxonomic wasp characteristics for morphotyping (</w:t>
      </w:r>
      <w:r w:rsidRPr="00C01C41">
        <w:rPr>
          <w:rFonts w:ascii="Times New Roman" w:hAnsi="Times New Roman" w:cs="Times New Roman"/>
          <w:sz w:val="24"/>
          <w:szCs w:val="24"/>
          <w:lang w:val="en-GB"/>
        </w:rPr>
        <w:t xml:space="preserve">head, thoracic and abdominal shape, colours and </w:t>
      </w:r>
      <w:proofErr w:type="spellStart"/>
      <w:r w:rsidRPr="00C01C41">
        <w:rPr>
          <w:rFonts w:ascii="Times New Roman" w:hAnsi="Times New Roman" w:cs="Times New Roman"/>
          <w:sz w:val="24"/>
          <w:szCs w:val="24"/>
          <w:lang w:val="en-GB"/>
        </w:rPr>
        <w:t>indument</w:t>
      </w:r>
      <w:proofErr w:type="spellEnd"/>
      <w:r w:rsidRPr="00C01C41">
        <w:rPr>
          <w:rFonts w:ascii="Times New Roman" w:hAnsi="Times New Roman" w:cs="Times New Roman"/>
          <w:sz w:val="24"/>
          <w:szCs w:val="24"/>
          <w:lang w:val="en-GB"/>
        </w:rPr>
        <w:t xml:space="preserve">; wing venation and shape; antennae and tarsus segmentation and </w:t>
      </w:r>
      <w:proofErr w:type="spellStart"/>
      <w:r w:rsidRPr="00C01C41">
        <w:rPr>
          <w:rFonts w:ascii="Times New Roman" w:hAnsi="Times New Roman" w:cs="Times New Roman"/>
          <w:sz w:val="24"/>
          <w:szCs w:val="24"/>
          <w:lang w:val="en-GB"/>
        </w:rPr>
        <w:t>indument</w:t>
      </w:r>
      <w:proofErr w:type="spellEnd"/>
      <w:r w:rsidRPr="00C01C41">
        <w:rPr>
          <w:rFonts w:ascii="Times New Roman" w:hAnsi="Times New Roman" w:cs="Times New Roman"/>
          <w:sz w:val="24"/>
          <w:szCs w:val="24"/>
          <w:lang w:val="en-GB"/>
        </w:rPr>
        <w:t>, etc</w:t>
      </w:r>
      <w:r w:rsidRPr="007E2A18">
        <w:rPr>
          <w:rFonts w:ascii="Times New Roman" w:hAnsi="Times New Roman" w:cs="Times New Roman"/>
          <w:sz w:val="24"/>
          <w:szCs w:val="24"/>
          <w:lang w:val="en-GB"/>
        </w:rPr>
        <w:t>).</w:t>
      </w:r>
      <w:r>
        <w:rPr>
          <w:rFonts w:ascii="Times New Roman" w:hAnsi="Times New Roman" w:cs="Times New Roman"/>
          <w:sz w:val="24"/>
          <w:szCs w:val="24"/>
          <w:lang w:val="en-GB"/>
        </w:rPr>
        <w:t xml:space="preserve"> All insects </w:t>
      </w:r>
      <w:r>
        <w:rPr>
          <w:rFonts w:ascii="Times New Roman" w:hAnsi="Times New Roman" w:cs="Times New Roman"/>
          <w:sz w:val="24"/>
          <w:szCs w:val="24"/>
          <w:lang w:val="en-GB"/>
        </w:rPr>
        <w:lastRenderedPageBreak/>
        <w:t>are deposited in the reference collection of the Interaction Ecology Lab (Department of Ecology, Biosciences Institute, Federal University of Rio Grande do Sul).</w:t>
      </w:r>
    </w:p>
    <w:p w14:paraId="4C12F444" w14:textId="77777777" w:rsidR="00494549" w:rsidRDefault="00494549" w:rsidP="00494549">
      <w:pPr>
        <w:spacing w:before="120"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Data analysis</w:t>
      </w:r>
    </w:p>
    <w:p w14:paraId="0E31B643" w14:textId="7EE42173" w:rsidR="00494549" w:rsidRDefault="00494549" w:rsidP="00494549">
      <w:pPr>
        <w:spacing w:line="480" w:lineRule="auto"/>
        <w:ind w:firstLine="720"/>
        <w:jc w:val="both"/>
      </w:pPr>
      <w:r w:rsidRPr="002A39E5">
        <w:rPr>
          <w:rFonts w:ascii="Times New Roman" w:hAnsi="Times New Roman" w:cs="Times New Roman"/>
          <w:sz w:val="24"/>
          <w:szCs w:val="24"/>
          <w:lang w:val="en-GB"/>
        </w:rPr>
        <w:t xml:space="preserve">Different </w:t>
      </w:r>
      <w:proofErr w:type="spellStart"/>
      <w:r w:rsidRPr="002A39E5">
        <w:rPr>
          <w:rFonts w:ascii="Times New Roman" w:hAnsi="Times New Roman" w:cs="Times New Roman"/>
          <w:sz w:val="24"/>
          <w:szCs w:val="24"/>
          <w:lang w:val="en-GB"/>
        </w:rPr>
        <w:t>galler-parasitoid</w:t>
      </w:r>
      <w:proofErr w:type="spellEnd"/>
      <w:r w:rsidRPr="002A39E5">
        <w:rPr>
          <w:rFonts w:ascii="Times New Roman" w:hAnsi="Times New Roman" w:cs="Times New Roman"/>
          <w:sz w:val="24"/>
          <w:szCs w:val="24"/>
          <w:lang w:val="en-GB"/>
        </w:rPr>
        <w:t xml:space="preserve"> interaction networks were created in the </w:t>
      </w:r>
      <w:r w:rsidRPr="002A39E5">
        <w:rPr>
          <w:rFonts w:ascii="Times New Roman" w:hAnsi="Times New Roman" w:cs="Times New Roman"/>
          <w:i/>
          <w:sz w:val="24"/>
          <w:szCs w:val="24"/>
          <w:lang w:val="en-GB"/>
        </w:rPr>
        <w:t>R</w:t>
      </w:r>
      <w:r w:rsidRPr="002A39E5">
        <w:rPr>
          <w:rFonts w:ascii="Times New Roman" w:hAnsi="Times New Roman" w:cs="Times New Roman"/>
          <w:sz w:val="24"/>
          <w:szCs w:val="24"/>
          <w:lang w:val="en-GB"/>
        </w:rPr>
        <w:t xml:space="preserve"> 3.4.1 environment (R Development Team, 2017) using the </w:t>
      </w:r>
      <w:proofErr w:type="spellStart"/>
      <w:r w:rsidRPr="002A39E5">
        <w:rPr>
          <w:rFonts w:ascii="Times New Roman" w:hAnsi="Times New Roman" w:cs="Times New Roman"/>
          <w:i/>
          <w:sz w:val="24"/>
          <w:szCs w:val="24"/>
          <w:lang w:val="en-GB"/>
        </w:rPr>
        <w:t>Igraph</w:t>
      </w:r>
      <w:proofErr w:type="spellEnd"/>
      <w:r w:rsidRPr="002A39E5">
        <w:rPr>
          <w:rFonts w:ascii="Times New Roman" w:hAnsi="Times New Roman" w:cs="Times New Roman"/>
          <w:sz w:val="24"/>
          <w:szCs w:val="24"/>
          <w:lang w:val="en-GB"/>
        </w:rPr>
        <w:t xml:space="preserve"> and </w:t>
      </w:r>
      <w:r w:rsidRPr="002A39E5">
        <w:rPr>
          <w:rFonts w:ascii="Times New Roman" w:hAnsi="Times New Roman" w:cs="Times New Roman"/>
          <w:i/>
          <w:sz w:val="24"/>
          <w:szCs w:val="24"/>
          <w:lang w:val="en-GB"/>
        </w:rPr>
        <w:t>Bipartite</w:t>
      </w:r>
      <w:r w:rsidRPr="002A39E5">
        <w:rPr>
          <w:rFonts w:ascii="Times New Roman" w:hAnsi="Times New Roman" w:cs="Times New Roman"/>
          <w:sz w:val="24"/>
          <w:szCs w:val="24"/>
          <w:lang w:val="en-GB"/>
        </w:rPr>
        <w:t xml:space="preserve"> packages. Parasitoids were always separated in morphospecies, but galls were grouped according to different factors of interest, and the modularity of each network formed was calculated and its significance evaluated. The factors considered were: 1) Galling Insect Species (GIS), each </w:t>
      </w:r>
      <w:proofErr w:type="spellStart"/>
      <w:r w:rsidRPr="002A39E5">
        <w:rPr>
          <w:rFonts w:ascii="Times New Roman" w:hAnsi="Times New Roman" w:cs="Times New Roman"/>
          <w:sz w:val="24"/>
          <w:szCs w:val="24"/>
          <w:lang w:val="en-GB"/>
        </w:rPr>
        <w:t>gall</w:t>
      </w:r>
      <w:r>
        <w:rPr>
          <w:rFonts w:ascii="Times New Roman" w:hAnsi="Times New Roman" w:cs="Times New Roman"/>
          <w:sz w:val="24"/>
          <w:szCs w:val="24"/>
          <w:lang w:val="en-GB"/>
        </w:rPr>
        <w:t>er</w:t>
      </w:r>
      <w:proofErr w:type="spellEnd"/>
      <w:r w:rsidRPr="002A39E5">
        <w:rPr>
          <w:rFonts w:ascii="Times New Roman" w:hAnsi="Times New Roman" w:cs="Times New Roman"/>
          <w:sz w:val="24"/>
          <w:szCs w:val="24"/>
          <w:lang w:val="en-GB"/>
        </w:rPr>
        <w:t xml:space="preserve"> species represents a distinct node in the network, regardless of the host plant they were found on, 2) </w:t>
      </w:r>
      <w:r>
        <w:rPr>
          <w:rFonts w:ascii="Times New Roman" w:hAnsi="Times New Roman" w:cs="Times New Roman"/>
          <w:sz w:val="24"/>
          <w:szCs w:val="24"/>
          <w:lang w:val="en-GB"/>
        </w:rPr>
        <w:t xml:space="preserve">Galling Insect Genus (GIG), all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species of the same genus gathered to form a single node, 3) Host Plant Species (HPS), all galls found in a host plant species gathered in a single node, 4) Galling and Host Plant Interaction (GPI), i.e. individuals of one gall species </w:t>
      </w:r>
      <w:r w:rsidRPr="008546BB">
        <w:rPr>
          <w:rFonts w:ascii="Times New Roman" w:hAnsi="Times New Roman" w:cs="Times New Roman"/>
          <w:sz w:val="24"/>
          <w:szCs w:val="24"/>
          <w:lang w:val="en-GB"/>
        </w:rPr>
        <w:t xml:space="preserve">found in a specific host plant species are considered different from individuals of the same species found in another host plant, belonging to two distinct nodes in the network (check </w:t>
      </w:r>
      <w:r w:rsidR="00CF2E9C" w:rsidRPr="008546BB">
        <w:rPr>
          <w:rFonts w:ascii="Times New Roman" w:hAnsi="Times New Roman" w:cs="Times New Roman"/>
          <w:sz w:val="24"/>
          <w:szCs w:val="24"/>
          <w:lang w:val="en-GB"/>
        </w:rPr>
        <w:t>Table 1</w:t>
      </w:r>
      <w:r w:rsidRPr="008546BB">
        <w:rPr>
          <w:rFonts w:ascii="Times New Roman" w:hAnsi="Times New Roman" w:cs="Times New Roman"/>
          <w:sz w:val="24"/>
          <w:szCs w:val="24"/>
          <w:lang w:val="en-GB"/>
        </w:rPr>
        <w:t xml:space="preserve"> for a list of nodes on each of the four networks). We employ this method hoping that by reorganising the network with different nodes, the effect of each of the factors could be revealed,</w:t>
      </w:r>
      <w:r>
        <w:rPr>
          <w:rFonts w:ascii="Times New Roman" w:hAnsi="Times New Roman" w:cs="Times New Roman"/>
          <w:sz w:val="24"/>
          <w:szCs w:val="24"/>
          <w:lang w:val="en-GB"/>
        </w:rPr>
        <w:t xml:space="preserve"> for example, if the galling insect genus identity has no effect on parasitoids, a network with the lower trophic level clustered according to galling genus should not be significantly modular.</w:t>
      </w:r>
    </w:p>
    <w:p w14:paraId="2429EED9" w14:textId="52E5D17C" w:rsidR="00494549" w:rsidRDefault="00494549" w:rsidP="00494549">
      <w:pPr>
        <w:spacing w:line="480" w:lineRule="auto"/>
        <w:ind w:firstLine="720"/>
        <w:jc w:val="both"/>
      </w:pPr>
      <w:r>
        <w:rPr>
          <w:rFonts w:ascii="Times New Roman" w:hAnsi="Times New Roman" w:cs="Times New Roman"/>
          <w:sz w:val="24"/>
          <w:szCs w:val="24"/>
          <w:lang w:val="en-GB"/>
        </w:rPr>
        <w:t xml:space="preserve">To analyse the influence of each of these factors on the structure of the four networks formed, </w:t>
      </w:r>
      <w:proofErr w:type="spellStart"/>
      <w:r w:rsidRPr="00C01C41">
        <w:rPr>
          <w:rFonts w:ascii="Times New Roman" w:hAnsi="Times New Roman" w:cs="Times New Roman"/>
          <w:sz w:val="24"/>
          <w:szCs w:val="24"/>
          <w:lang w:val="en-GB"/>
        </w:rPr>
        <w:t>modularities</w:t>
      </w:r>
      <w:proofErr w:type="spellEnd"/>
      <w:r w:rsidRPr="00C01C41">
        <w:rPr>
          <w:rFonts w:ascii="Times New Roman" w:hAnsi="Times New Roman" w:cs="Times New Roman"/>
          <w:sz w:val="24"/>
          <w:szCs w:val="24"/>
          <w:lang w:val="en-GB"/>
        </w:rPr>
        <w:t xml:space="preserve"> were calculated </w:t>
      </w:r>
      <w:r w:rsidR="00C01C41" w:rsidRPr="00C01C41">
        <w:rPr>
          <w:rFonts w:ascii="Times New Roman" w:hAnsi="Times New Roman" w:cs="Times New Roman"/>
          <w:sz w:val="24"/>
          <w:szCs w:val="24"/>
          <w:lang w:val="en-GB"/>
        </w:rPr>
        <w:t xml:space="preserve">for each network </w:t>
      </w:r>
      <w:r w:rsidRPr="00C01C41">
        <w:rPr>
          <w:rFonts w:ascii="Times New Roman" w:hAnsi="Times New Roman" w:cs="Times New Roman"/>
          <w:sz w:val="24"/>
          <w:szCs w:val="24"/>
          <w:lang w:val="en-GB"/>
        </w:rPr>
        <w:t>and then compared with null models (random networks)</w:t>
      </w:r>
      <w:r>
        <w:rPr>
          <w:rFonts w:ascii="Times New Roman" w:hAnsi="Times New Roman" w:cs="Times New Roman"/>
          <w:sz w:val="24"/>
          <w:szCs w:val="24"/>
          <w:lang w:val="en-GB"/>
        </w:rPr>
        <w:t xml:space="preserve"> using </w:t>
      </w:r>
      <w:r w:rsidR="00C01C41">
        <w:rPr>
          <w:rFonts w:ascii="Times New Roman" w:hAnsi="Times New Roman" w:cs="Times New Roman"/>
          <w:sz w:val="24"/>
          <w:szCs w:val="24"/>
          <w:lang w:val="en-GB"/>
        </w:rPr>
        <w:t xml:space="preserve">the </w:t>
      </w:r>
      <w:proofErr w:type="spellStart"/>
      <w:r>
        <w:rPr>
          <w:rFonts w:ascii="Times New Roman" w:hAnsi="Times New Roman" w:cs="Times New Roman"/>
          <w:sz w:val="24"/>
          <w:szCs w:val="24"/>
          <w:lang w:val="en-GB"/>
        </w:rPr>
        <w:t>QuanBiMo</w:t>
      </w:r>
      <w:proofErr w:type="spellEnd"/>
      <w:r>
        <w:rPr>
          <w:rFonts w:ascii="Times New Roman" w:hAnsi="Times New Roman" w:cs="Times New Roman"/>
          <w:sz w:val="24"/>
          <w:szCs w:val="24"/>
          <w:lang w:val="en-GB"/>
        </w:rPr>
        <w:t xml:space="preserve"> algorithm (</w:t>
      </w:r>
      <w:r w:rsidRPr="00B800E6">
        <w:rPr>
          <w:rFonts w:ascii="Times New Roman" w:hAnsi="Times New Roman" w:cs="Times New Roman"/>
          <w:sz w:val="24"/>
          <w:szCs w:val="24"/>
          <w:lang w:val="en-GB"/>
        </w:rPr>
        <w:t>10</w:t>
      </w:r>
      <w:r>
        <w:rPr>
          <w:rFonts w:ascii="Times New Roman" w:hAnsi="Times New Roman" w:cs="Times New Roman"/>
          <w:sz w:val="24"/>
          <w:szCs w:val="24"/>
          <w:lang w:val="en-GB"/>
        </w:rPr>
        <w:t xml:space="preserve">,000 </w:t>
      </w:r>
      <w:r w:rsidRPr="00B800E6">
        <w:rPr>
          <w:rFonts w:ascii="Times New Roman" w:hAnsi="Times New Roman" w:cs="Times New Roman"/>
          <w:sz w:val="24"/>
          <w:szCs w:val="24"/>
          <w:lang w:val="en-GB"/>
        </w:rPr>
        <w:t xml:space="preserve">randomizations, </w:t>
      </w:r>
      <w:r w:rsidRPr="0014436C">
        <w:rPr>
          <w:rFonts w:ascii="Times New Roman" w:hAnsi="Times New Roman" w:cs="Times New Roman"/>
          <w:sz w:val="24"/>
          <w:szCs w:val="24"/>
          <w:lang w:val="en-GB"/>
        </w:rPr>
        <w:t>swap permutation</w:t>
      </w:r>
      <w:r w:rsidR="0014436C" w:rsidRPr="0014436C">
        <w:rPr>
          <w:rFonts w:ascii="Times New Roman" w:hAnsi="Times New Roman" w:cs="Times New Roman"/>
          <w:sz w:val="24"/>
          <w:szCs w:val="24"/>
          <w:lang w:val="en-GB"/>
        </w:rPr>
        <w:t xml:space="preserve"> method used</w:t>
      </w:r>
      <w:r w:rsidR="00C01C41" w:rsidRPr="0014436C">
        <w:rPr>
          <w:rFonts w:ascii="Times New Roman" w:hAnsi="Times New Roman" w:cs="Times New Roman"/>
          <w:sz w:val="24"/>
          <w:szCs w:val="24"/>
          <w:lang w:val="en-GB"/>
        </w:rPr>
        <w:t>:</w:t>
      </w:r>
      <w:r w:rsidRPr="0014436C">
        <w:rPr>
          <w:rFonts w:ascii="Times New Roman" w:hAnsi="Times New Roman" w:cs="Times New Roman"/>
          <w:sz w:val="24"/>
          <w:szCs w:val="24"/>
          <w:lang w:val="en-GB"/>
        </w:rPr>
        <w:t xml:space="preserve"> maintains same marginal totals and values of observed network connectivity, </w:t>
      </w:r>
      <w:r w:rsidR="00380670" w:rsidRPr="0014436C">
        <w:rPr>
          <w:rFonts w:ascii="Times New Roman" w:hAnsi="Times New Roman" w:cs="Times New Roman"/>
          <w:sz w:val="24"/>
          <w:szCs w:val="24"/>
          <w:lang w:val="en-GB"/>
        </w:rPr>
        <w:t>creat</w:t>
      </w:r>
      <w:r w:rsidR="0014436C" w:rsidRPr="0014436C">
        <w:rPr>
          <w:rFonts w:ascii="Times New Roman" w:hAnsi="Times New Roman" w:cs="Times New Roman"/>
          <w:sz w:val="24"/>
          <w:szCs w:val="24"/>
          <w:lang w:val="en-GB"/>
        </w:rPr>
        <w:t>ing</w:t>
      </w:r>
      <w:r w:rsidR="00380670" w:rsidRPr="0014436C">
        <w:rPr>
          <w:rFonts w:ascii="Times New Roman" w:hAnsi="Times New Roman" w:cs="Times New Roman"/>
          <w:sz w:val="24"/>
          <w:szCs w:val="24"/>
          <w:lang w:val="en-GB"/>
        </w:rPr>
        <w:t xml:space="preserve"> a more constricted network and possible forbidden links are kept </w:t>
      </w:r>
      <w:r w:rsidR="00380670" w:rsidRPr="0014436C">
        <w:rPr>
          <w:rFonts w:ascii="Times New Roman" w:hAnsi="Times New Roman" w:cs="Times New Roman"/>
          <w:sz w:val="24"/>
          <w:szCs w:val="24"/>
          <w:lang w:val="en-GB"/>
        </w:rPr>
        <w:lastRenderedPageBreak/>
        <w:t xml:space="preserve">forbidden, </w:t>
      </w:r>
      <w:r w:rsidR="0014436C" w:rsidRPr="0014436C">
        <w:rPr>
          <w:rFonts w:ascii="Times New Roman" w:hAnsi="Times New Roman" w:cs="Times New Roman"/>
          <w:sz w:val="24"/>
          <w:szCs w:val="24"/>
          <w:lang w:val="en-GB"/>
        </w:rPr>
        <w:t xml:space="preserve">for more details please see </w:t>
      </w:r>
      <w:r w:rsidRPr="00A91C3C">
        <w:rPr>
          <w:rFonts w:ascii="Times New Roman" w:hAnsi="Times New Roman" w:cs="Times New Roman"/>
          <w:sz w:val="24"/>
          <w:szCs w:val="24"/>
          <w:lang w:val="en-GB"/>
        </w:rPr>
        <w:t>Beckett 2016</w:t>
      </w:r>
      <w:r w:rsidRPr="00B800E6">
        <w:rPr>
          <w:rFonts w:ascii="Times New Roman" w:hAnsi="Times New Roman" w:cs="Times New Roman"/>
          <w:sz w:val="24"/>
          <w:szCs w:val="24"/>
          <w:lang w:val="en-GB"/>
        </w:rPr>
        <w:t>)</w:t>
      </w:r>
      <w:r>
        <w:rPr>
          <w:rFonts w:ascii="Times New Roman" w:hAnsi="Times New Roman" w:cs="Times New Roman"/>
          <w:sz w:val="24"/>
          <w:szCs w:val="24"/>
          <w:lang w:val="en-GB"/>
        </w:rPr>
        <w:t xml:space="preserve"> implemented through the </w:t>
      </w:r>
      <w:r>
        <w:rPr>
          <w:rFonts w:ascii="Times New Roman" w:hAnsi="Times New Roman" w:cs="Times New Roman"/>
          <w:i/>
          <w:sz w:val="24"/>
          <w:szCs w:val="24"/>
          <w:lang w:val="en-GB"/>
        </w:rPr>
        <w:t>Bipartite</w:t>
      </w:r>
      <w:r>
        <w:rPr>
          <w:rFonts w:ascii="Times New Roman" w:hAnsi="Times New Roman" w:cs="Times New Roman"/>
          <w:sz w:val="24"/>
          <w:szCs w:val="24"/>
          <w:lang w:val="en-GB"/>
        </w:rPr>
        <w:t xml:space="preserve"> package.</w:t>
      </w:r>
    </w:p>
    <w:p w14:paraId="77BCD1BF" w14:textId="77777777" w:rsidR="00494549" w:rsidRDefault="00494549" w:rsidP="00494549">
      <w:pPr>
        <w:spacing w:line="480" w:lineRule="auto"/>
        <w:ind w:firstLine="720"/>
        <w:jc w:val="both"/>
      </w:pPr>
      <w:r>
        <w:rPr>
          <w:rFonts w:ascii="Times New Roman" w:hAnsi="Times New Roman" w:cs="Times New Roman"/>
          <w:sz w:val="24"/>
          <w:szCs w:val="24"/>
          <w:lang w:val="en-GB"/>
        </w:rPr>
        <w:t xml:space="preserve">In addition, we used the </w:t>
      </w:r>
      <w:proofErr w:type="spellStart"/>
      <w:r>
        <w:rPr>
          <w:rFonts w:ascii="Times New Roman" w:hAnsi="Times New Roman" w:cs="Times New Roman"/>
          <w:i/>
          <w:sz w:val="24"/>
          <w:szCs w:val="24"/>
          <w:lang w:val="en-GB"/>
        </w:rPr>
        <w:t>Netcarto</w:t>
      </w:r>
      <w:proofErr w:type="spellEnd"/>
      <w:r>
        <w:rPr>
          <w:rFonts w:ascii="Times New Roman" w:hAnsi="Times New Roman" w:cs="Times New Roman"/>
          <w:sz w:val="24"/>
          <w:szCs w:val="24"/>
          <w:lang w:val="en-GB"/>
        </w:rPr>
        <w:t xml:space="preserve"> </w:t>
      </w:r>
      <w:r>
        <w:rPr>
          <w:rFonts w:ascii="Times New Roman" w:hAnsi="Times New Roman" w:cs="Times New Roman"/>
          <w:i/>
          <w:sz w:val="24"/>
          <w:szCs w:val="24"/>
          <w:lang w:val="en-GB"/>
        </w:rPr>
        <w:t>R</w:t>
      </w:r>
      <w:r>
        <w:rPr>
          <w:rFonts w:ascii="Times New Roman" w:hAnsi="Times New Roman" w:cs="Times New Roman"/>
          <w:sz w:val="24"/>
          <w:szCs w:val="24"/>
          <w:lang w:val="en-GB"/>
        </w:rPr>
        <w:t xml:space="preserve"> package, to calculate the function category of each node for both trophic levels, for all networks analysed, using the parameters defined by </w:t>
      </w:r>
      <w:proofErr w:type="spellStart"/>
      <w:r w:rsidRPr="00322D06">
        <w:rPr>
          <w:rFonts w:ascii="Times New Roman" w:hAnsi="Times New Roman" w:cs="Times New Roman"/>
          <w:sz w:val="24"/>
          <w:szCs w:val="24"/>
          <w:lang w:val="en-GB"/>
        </w:rPr>
        <w:t>Gumierà</w:t>
      </w:r>
      <w:proofErr w:type="spellEnd"/>
      <w:r w:rsidRPr="00322D06">
        <w:rPr>
          <w:rFonts w:ascii="Times New Roman" w:hAnsi="Times New Roman" w:cs="Times New Roman"/>
          <w:sz w:val="24"/>
          <w:szCs w:val="24"/>
          <w:lang w:val="en-GB"/>
        </w:rPr>
        <w:t xml:space="preserve"> and Amaral (2005</w:t>
      </w:r>
      <w:r>
        <w:rPr>
          <w:rFonts w:ascii="Times New Roman" w:hAnsi="Times New Roman" w:cs="Times New Roman"/>
          <w:sz w:val="24"/>
          <w:szCs w:val="24"/>
          <w:lang w:val="en-GB"/>
        </w:rPr>
        <w:t>, modified by Olsen et al. 2007</w:t>
      </w:r>
      <w:r w:rsidRPr="00322D06">
        <w:rPr>
          <w:rFonts w:ascii="Times New Roman" w:hAnsi="Times New Roman" w:cs="Times New Roman"/>
          <w:sz w:val="24"/>
          <w:szCs w:val="24"/>
          <w:lang w:val="en-GB"/>
        </w:rPr>
        <w:t>). These</w:t>
      </w:r>
      <w:r>
        <w:rPr>
          <w:rFonts w:ascii="Times New Roman" w:hAnsi="Times New Roman" w:cs="Times New Roman"/>
          <w:sz w:val="24"/>
          <w:szCs w:val="24"/>
          <w:lang w:val="en-GB"/>
        </w:rPr>
        <w:t xml:space="preserve"> authors defined seven possible roles for nodes in networks according to the between-module connectivity (or standardised connection value, called </w:t>
      </w:r>
      <w:r>
        <w:rPr>
          <w:rFonts w:ascii="Times New Roman" w:hAnsi="Times New Roman" w:cs="Times New Roman"/>
          <w:i/>
          <w:iCs/>
          <w:sz w:val="24"/>
          <w:szCs w:val="24"/>
          <w:lang w:val="en-GB"/>
        </w:rPr>
        <w:t>c</w:t>
      </w:r>
      <w:r>
        <w:rPr>
          <w:rFonts w:ascii="Times New Roman" w:hAnsi="Times New Roman" w:cs="Times New Roman"/>
          <w:sz w:val="24"/>
          <w:szCs w:val="24"/>
          <w:lang w:val="en-GB"/>
        </w:rPr>
        <w:t xml:space="preserve">) and within-module degrees (or participation value, called </w:t>
      </w:r>
      <w:r>
        <w:rPr>
          <w:rFonts w:ascii="Times New Roman" w:hAnsi="Times New Roman" w:cs="Times New Roman"/>
          <w:i/>
          <w:iCs/>
          <w:sz w:val="24"/>
          <w:szCs w:val="24"/>
          <w:lang w:val="en-GB"/>
        </w:rPr>
        <w:t>z</w:t>
      </w:r>
      <w:r>
        <w:rPr>
          <w:rFonts w:ascii="Times New Roman" w:hAnsi="Times New Roman" w:cs="Times New Roman"/>
          <w:sz w:val="24"/>
          <w:szCs w:val="24"/>
          <w:lang w:val="en-GB"/>
        </w:rPr>
        <w:t xml:space="preserve">) and suggest critical values of </w:t>
      </w:r>
      <w:r w:rsidRPr="00663E0C">
        <w:rPr>
          <w:rFonts w:ascii="Times New Roman" w:hAnsi="Times New Roman" w:cs="Times New Roman"/>
          <w:i/>
          <w:sz w:val="24"/>
          <w:szCs w:val="24"/>
          <w:lang w:val="en-GB"/>
        </w:rPr>
        <w:t>c</w:t>
      </w:r>
      <w:r>
        <w:rPr>
          <w:rFonts w:ascii="Times New Roman" w:hAnsi="Times New Roman" w:cs="Times New Roman"/>
          <w:sz w:val="24"/>
          <w:szCs w:val="24"/>
          <w:lang w:val="en-GB"/>
        </w:rPr>
        <w:t xml:space="preserve"> and </w:t>
      </w:r>
      <w:r w:rsidRPr="00663E0C">
        <w:rPr>
          <w:rFonts w:ascii="Times New Roman" w:hAnsi="Times New Roman" w:cs="Times New Roman"/>
          <w:i/>
          <w:sz w:val="24"/>
          <w:szCs w:val="24"/>
          <w:lang w:val="en-GB"/>
        </w:rPr>
        <w:t>z</w:t>
      </w:r>
      <w:r>
        <w:rPr>
          <w:rFonts w:ascii="Times New Roman" w:hAnsi="Times New Roman" w:cs="Times New Roman"/>
          <w:sz w:val="24"/>
          <w:szCs w:val="24"/>
          <w:lang w:val="en-GB"/>
        </w:rPr>
        <w:t xml:space="preserve"> of 0.625 and 2.5, respectively. Nodes with a </w:t>
      </w:r>
      <w:r>
        <w:rPr>
          <w:rFonts w:ascii="Times New Roman" w:hAnsi="Times New Roman" w:cs="Times New Roman"/>
          <w:i/>
          <w:iCs/>
          <w:sz w:val="24"/>
          <w:szCs w:val="24"/>
          <w:lang w:val="en-GB"/>
        </w:rPr>
        <w:t>c</w:t>
      </w:r>
      <w:r>
        <w:rPr>
          <w:rFonts w:ascii="Times New Roman" w:hAnsi="Times New Roman" w:cs="Times New Roman"/>
          <w:sz w:val="24"/>
          <w:szCs w:val="24"/>
          <w:lang w:val="en-GB"/>
        </w:rPr>
        <w:t xml:space="preserve"> value &gt; 0.625 are considered connectors and nodes with a </w:t>
      </w:r>
      <w:r>
        <w:rPr>
          <w:rFonts w:ascii="Times New Roman" w:hAnsi="Times New Roman" w:cs="Times New Roman"/>
          <w:i/>
          <w:iCs/>
          <w:sz w:val="24"/>
          <w:szCs w:val="24"/>
          <w:lang w:val="en-GB"/>
        </w:rPr>
        <w:t>z</w:t>
      </w:r>
      <w:r>
        <w:rPr>
          <w:rFonts w:ascii="Times New Roman" w:hAnsi="Times New Roman" w:cs="Times New Roman"/>
          <w:sz w:val="24"/>
          <w:szCs w:val="24"/>
          <w:lang w:val="en-GB"/>
        </w:rPr>
        <w:t xml:space="preserve"> value </w:t>
      </w:r>
      <w:r>
        <w:rPr>
          <w:rFonts w:ascii="Times New Roman" w:hAnsi="Times New Roman" w:cs="Times New Roman"/>
          <w:sz w:val="24"/>
          <w:szCs w:val="24"/>
          <w:u w:val="single"/>
          <w:lang w:val="en-GB"/>
        </w:rPr>
        <w:t>&gt;</w:t>
      </w:r>
      <w:r>
        <w:rPr>
          <w:rFonts w:ascii="Times New Roman" w:hAnsi="Times New Roman" w:cs="Times New Roman"/>
          <w:sz w:val="24"/>
          <w:szCs w:val="24"/>
          <w:lang w:val="en-GB"/>
        </w:rPr>
        <w:t xml:space="preserve"> 2.5 are considered hubs. Both categories link different modules within the network and are supposedly important for network coherence.</w:t>
      </w:r>
    </w:p>
    <w:p w14:paraId="21C78134" w14:textId="77777777" w:rsidR="00494549" w:rsidRDefault="00494549" w:rsidP="00494549">
      <w:pPr>
        <w:spacing w:before="240"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RESULTS</w:t>
      </w:r>
    </w:p>
    <w:p w14:paraId="7DB46242" w14:textId="50F3A87F" w:rsidR="00494549" w:rsidRDefault="00494549" w:rsidP="00494549">
      <w:pPr>
        <w:spacing w:line="480" w:lineRule="auto"/>
        <w:ind w:firstLine="720"/>
        <w:jc w:val="both"/>
      </w:pPr>
      <w:r>
        <w:rPr>
          <w:rFonts w:ascii="Times New Roman" w:hAnsi="Times New Roman" w:cs="Times New Roman"/>
          <w:sz w:val="24"/>
          <w:szCs w:val="24"/>
          <w:lang w:val="en-GB"/>
        </w:rPr>
        <w:t xml:space="preserve">A total of </w:t>
      </w:r>
      <w:r w:rsidRPr="00A91C3C">
        <w:rPr>
          <w:rFonts w:ascii="Times New Roman" w:hAnsi="Times New Roman" w:cs="Times New Roman"/>
          <w:sz w:val="24"/>
          <w:szCs w:val="24"/>
          <w:lang w:val="en-GB"/>
        </w:rPr>
        <w:t>4629</w:t>
      </w:r>
      <w:r>
        <w:rPr>
          <w:rFonts w:ascii="Times New Roman" w:hAnsi="Times New Roman" w:cs="Times New Roman"/>
          <w:sz w:val="24"/>
          <w:szCs w:val="24"/>
          <w:lang w:val="en-GB"/>
        </w:rPr>
        <w:t xml:space="preserve"> galls were found in the two sampled plant species (</w:t>
      </w:r>
      <w:r>
        <w:rPr>
          <w:rFonts w:ascii="Times New Roman" w:hAnsi="Times New Roman" w:cs="Times New Roman"/>
          <w:i/>
          <w:sz w:val="24"/>
          <w:szCs w:val="24"/>
          <w:lang w:val="en-GB"/>
        </w:rPr>
        <w:t>M. laevigata</w:t>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 xml:space="preserve">M. </w:t>
      </w:r>
      <w:proofErr w:type="spellStart"/>
      <w:r w:rsidRPr="008546BB">
        <w:rPr>
          <w:rFonts w:ascii="Times New Roman" w:hAnsi="Times New Roman" w:cs="Times New Roman"/>
          <w:i/>
          <w:sz w:val="24"/>
          <w:szCs w:val="24"/>
          <w:lang w:val="en-GB"/>
        </w:rPr>
        <w:t>glomerata</w:t>
      </w:r>
      <w:proofErr w:type="spellEnd"/>
      <w:r w:rsidRPr="008546BB">
        <w:rPr>
          <w:rFonts w:ascii="Times New Roman" w:hAnsi="Times New Roman" w:cs="Times New Roman"/>
          <w:sz w:val="24"/>
          <w:szCs w:val="24"/>
          <w:lang w:val="en-GB"/>
        </w:rPr>
        <w:t xml:space="preserve">), belonging to seven galling insect species, all in the </w:t>
      </w:r>
      <w:proofErr w:type="spellStart"/>
      <w:r w:rsidRPr="008546BB">
        <w:rPr>
          <w:rFonts w:ascii="Times New Roman" w:hAnsi="Times New Roman" w:cs="Times New Roman"/>
          <w:sz w:val="24"/>
          <w:szCs w:val="24"/>
          <w:lang w:val="en-GB"/>
        </w:rPr>
        <w:t>Cecidomyiidae</w:t>
      </w:r>
      <w:proofErr w:type="spellEnd"/>
      <w:r w:rsidRPr="008546BB">
        <w:rPr>
          <w:rFonts w:ascii="Times New Roman" w:hAnsi="Times New Roman" w:cs="Times New Roman"/>
          <w:sz w:val="24"/>
          <w:szCs w:val="24"/>
          <w:lang w:val="en-GB"/>
        </w:rPr>
        <w:t xml:space="preserve"> family (</w:t>
      </w:r>
      <w:r w:rsidR="00CF2E9C" w:rsidRPr="008546BB">
        <w:rPr>
          <w:rFonts w:ascii="Times New Roman" w:hAnsi="Times New Roman" w:cs="Times New Roman"/>
          <w:sz w:val="24"/>
          <w:szCs w:val="24"/>
          <w:lang w:val="en-GB"/>
        </w:rPr>
        <w:t>Table 2</w:t>
      </w:r>
      <w:r w:rsidRPr="008546BB">
        <w:rPr>
          <w:rFonts w:ascii="Times New Roman" w:hAnsi="Times New Roman" w:cs="Times New Roman"/>
          <w:sz w:val="24"/>
          <w:szCs w:val="24"/>
          <w:lang w:val="en-GB"/>
        </w:rPr>
        <w:t xml:space="preserve">, Figure 1). </w:t>
      </w:r>
      <w:proofErr w:type="spellStart"/>
      <w:r w:rsidRPr="008546BB">
        <w:rPr>
          <w:rFonts w:ascii="Times New Roman" w:hAnsi="Times New Roman" w:cs="Times New Roman"/>
          <w:i/>
          <w:sz w:val="24"/>
          <w:szCs w:val="24"/>
          <w:lang w:val="en-GB"/>
        </w:rPr>
        <w:t>Liodiplosis</w:t>
      </w:r>
      <w:proofErr w:type="spellEnd"/>
      <w:r w:rsidRPr="008546BB">
        <w:rPr>
          <w:rFonts w:ascii="Times New Roman" w:hAnsi="Times New Roman" w:cs="Times New Roman"/>
          <w:i/>
          <w:sz w:val="24"/>
          <w:szCs w:val="24"/>
          <w:lang w:val="en-GB"/>
        </w:rPr>
        <w:t xml:space="preserve"> </w:t>
      </w:r>
      <w:proofErr w:type="spellStart"/>
      <w:r w:rsidRPr="008546BB">
        <w:rPr>
          <w:rFonts w:ascii="Times New Roman" w:hAnsi="Times New Roman" w:cs="Times New Roman"/>
          <w:i/>
          <w:sz w:val="24"/>
          <w:szCs w:val="24"/>
          <w:lang w:val="en-GB"/>
        </w:rPr>
        <w:t>cylindrica</w:t>
      </w:r>
      <w:proofErr w:type="spellEnd"/>
      <w:r w:rsidRPr="008546BB">
        <w:rPr>
          <w:rFonts w:ascii="Times New Roman" w:hAnsi="Times New Roman" w:cs="Times New Roman"/>
          <w:sz w:val="24"/>
          <w:szCs w:val="24"/>
          <w:lang w:val="en-GB"/>
        </w:rPr>
        <w:t xml:space="preserve"> (cylindrical leaf gall) was the most abundant species with 1514 galls collected (32.7% of the total), even though it was found in only one of the host plant</w:t>
      </w:r>
      <w:r>
        <w:rPr>
          <w:rFonts w:ascii="Times New Roman" w:hAnsi="Times New Roman" w:cs="Times New Roman"/>
          <w:sz w:val="24"/>
          <w:szCs w:val="24"/>
          <w:lang w:val="en-GB"/>
        </w:rPr>
        <w:t xml:space="preserve"> species (</w:t>
      </w:r>
      <w:r>
        <w:rPr>
          <w:rFonts w:ascii="Times New Roman" w:hAnsi="Times New Roman" w:cs="Times New Roman"/>
          <w:i/>
          <w:sz w:val="24"/>
          <w:szCs w:val="24"/>
          <w:lang w:val="en-GB"/>
        </w:rPr>
        <w:t xml:space="preserve">M. </w:t>
      </w:r>
      <w:proofErr w:type="spellStart"/>
      <w:r>
        <w:rPr>
          <w:rFonts w:ascii="Times New Roman" w:hAnsi="Times New Roman" w:cs="Times New Roman"/>
          <w:i/>
          <w:sz w:val="24"/>
          <w:szCs w:val="24"/>
          <w:lang w:val="en-GB"/>
        </w:rPr>
        <w:t>glomerata</w:t>
      </w:r>
      <w:proofErr w:type="spellEnd"/>
      <w:r>
        <w:rPr>
          <w:rFonts w:ascii="Times New Roman" w:hAnsi="Times New Roman" w:cs="Times New Roman"/>
          <w:sz w:val="24"/>
          <w:szCs w:val="24"/>
          <w:lang w:val="en-GB"/>
        </w:rPr>
        <w:t xml:space="preserve">), being thus monophagous. It was followed by </w:t>
      </w:r>
      <w:proofErr w:type="spellStart"/>
      <w:r>
        <w:rPr>
          <w:rFonts w:ascii="Times New Roman" w:hAnsi="Times New Roman" w:cs="Times New Roman"/>
          <w:i/>
          <w:sz w:val="24"/>
          <w:szCs w:val="24"/>
          <w:lang w:val="en-GB"/>
        </w:rPr>
        <w:t>Liodiplosis</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spherica</w:t>
      </w:r>
      <w:proofErr w:type="spellEnd"/>
      <w:r>
        <w:rPr>
          <w:rFonts w:ascii="Times New Roman" w:hAnsi="Times New Roman" w:cs="Times New Roman"/>
          <w:sz w:val="24"/>
          <w:szCs w:val="24"/>
          <w:lang w:val="en-GB"/>
        </w:rPr>
        <w:t xml:space="preserve"> (spherical leaf gall, 1263 galls, 27.3% of the total</w:t>
      </w:r>
      <w:r w:rsidRPr="00B617F3">
        <w:rPr>
          <w:rFonts w:ascii="Times New Roman" w:hAnsi="Times New Roman" w:cs="Times New Roman"/>
          <w:sz w:val="24"/>
          <w:szCs w:val="24"/>
          <w:lang w:val="en-GB"/>
        </w:rPr>
        <w:t xml:space="preserve">, </w:t>
      </w:r>
      <w:r w:rsidRPr="00B617F3">
        <w:rPr>
          <w:rFonts w:ascii="Times New Roman" w:hAnsi="Times New Roman" w:cs="Times New Roman"/>
          <w:color w:val="000000"/>
          <w:sz w:val="24"/>
          <w:szCs w:val="24"/>
          <w:lang w:val="en-GB"/>
        </w:rPr>
        <w:t xml:space="preserve">first record for this species attacking </w:t>
      </w:r>
      <w:r>
        <w:rPr>
          <w:rFonts w:ascii="Times New Roman" w:hAnsi="Times New Roman" w:cs="Times New Roman"/>
          <w:i/>
          <w:color w:val="000000"/>
          <w:sz w:val="24"/>
          <w:szCs w:val="24"/>
          <w:lang w:val="en-GB"/>
        </w:rPr>
        <w:t>M. laevigata</w:t>
      </w:r>
      <w:r>
        <w:rPr>
          <w:rFonts w:ascii="Times New Roman" w:hAnsi="Times New Roman" w:cs="Times New Roman"/>
          <w:sz w:val="24"/>
          <w:szCs w:val="24"/>
          <w:lang w:val="en-GB"/>
        </w:rPr>
        <w:t xml:space="preserve">), </w:t>
      </w:r>
      <w:proofErr w:type="spellStart"/>
      <w:r>
        <w:rPr>
          <w:rFonts w:ascii="Times New Roman" w:hAnsi="Times New Roman" w:cs="Times New Roman"/>
          <w:i/>
          <w:sz w:val="24"/>
          <w:szCs w:val="24"/>
          <w:lang w:val="en-GB"/>
        </w:rPr>
        <w:t>Asphondylia</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moehni</w:t>
      </w:r>
      <w:proofErr w:type="spellEnd"/>
      <w:r>
        <w:rPr>
          <w:rFonts w:ascii="Times New Roman" w:hAnsi="Times New Roman" w:cs="Times New Roman"/>
          <w:sz w:val="24"/>
          <w:szCs w:val="24"/>
          <w:lang w:val="en-GB"/>
        </w:rPr>
        <w:t xml:space="preserve"> (ovoid shoot gall, 1139 galls, 24.6%), </w:t>
      </w:r>
      <w:proofErr w:type="spellStart"/>
      <w:r>
        <w:rPr>
          <w:rFonts w:ascii="Times New Roman" w:hAnsi="Times New Roman" w:cs="Times New Roman"/>
          <w:i/>
          <w:sz w:val="24"/>
          <w:szCs w:val="24"/>
          <w:lang w:val="en-GB"/>
        </w:rPr>
        <w:t>Mikaniadiplosis</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annulipes</w:t>
      </w:r>
      <w:proofErr w:type="spellEnd"/>
      <w:r>
        <w:rPr>
          <w:rFonts w:ascii="Times New Roman" w:hAnsi="Times New Roman" w:cs="Times New Roman"/>
          <w:sz w:val="24"/>
          <w:szCs w:val="24"/>
          <w:lang w:val="en-GB"/>
        </w:rPr>
        <w:t xml:space="preserve"> (fusiform shoot gall, 471 galls, 10.2</w:t>
      </w:r>
      <w:r w:rsidRPr="00B617F3">
        <w:rPr>
          <w:rFonts w:ascii="Times New Roman" w:hAnsi="Times New Roman" w:cs="Times New Roman"/>
          <w:sz w:val="24"/>
          <w:szCs w:val="24"/>
          <w:lang w:val="en-GB"/>
        </w:rPr>
        <w:t xml:space="preserve">%, </w:t>
      </w:r>
      <w:r w:rsidRPr="00B617F3">
        <w:rPr>
          <w:rFonts w:ascii="Times New Roman" w:hAnsi="Times New Roman" w:cs="Times New Roman"/>
          <w:color w:val="000000"/>
          <w:sz w:val="24"/>
          <w:szCs w:val="24"/>
          <w:lang w:val="en-GB"/>
        </w:rPr>
        <w:t>first record for this species attacking</w:t>
      </w:r>
      <w:r>
        <w:rPr>
          <w:rFonts w:ascii="Times New Roman" w:hAnsi="Times New Roman" w:cs="Times New Roman"/>
          <w:i/>
          <w:color w:val="000000"/>
          <w:sz w:val="24"/>
          <w:szCs w:val="24"/>
          <w:lang w:val="en-GB"/>
        </w:rPr>
        <w:t xml:space="preserve"> M. laevigata</w:t>
      </w:r>
      <w:r>
        <w:rPr>
          <w:rFonts w:ascii="Times New Roman" w:hAnsi="Times New Roman" w:cs="Times New Roman"/>
          <w:sz w:val="24"/>
          <w:szCs w:val="24"/>
          <w:lang w:val="en-GB"/>
        </w:rPr>
        <w:t xml:space="preserve">) and </w:t>
      </w:r>
      <w:proofErr w:type="spellStart"/>
      <w:r>
        <w:rPr>
          <w:rFonts w:ascii="Times New Roman" w:hAnsi="Times New Roman" w:cs="Times New Roman"/>
          <w:i/>
          <w:sz w:val="24"/>
          <w:szCs w:val="24"/>
          <w:lang w:val="en-GB"/>
        </w:rPr>
        <w:t>Asphondylia</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glomeratae</w:t>
      </w:r>
      <w:proofErr w:type="spellEnd"/>
      <w:r>
        <w:rPr>
          <w:rFonts w:ascii="Times New Roman" w:hAnsi="Times New Roman" w:cs="Times New Roman"/>
          <w:sz w:val="24"/>
          <w:szCs w:val="24"/>
          <w:lang w:val="en-GB"/>
        </w:rPr>
        <w:t xml:space="preserve"> (leaf vein gall, 189, 4.1 %), all oligophagous, that is, found in the two host plant species sampled. The least abundant gall species are </w:t>
      </w:r>
      <w:proofErr w:type="spellStart"/>
      <w:r>
        <w:rPr>
          <w:rFonts w:ascii="Times New Roman" w:hAnsi="Times New Roman" w:cs="Times New Roman"/>
          <w:i/>
          <w:sz w:val="24"/>
          <w:szCs w:val="24"/>
          <w:lang w:val="en-GB"/>
        </w:rPr>
        <w:t>Perasphondylia</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mikaniae</w:t>
      </w:r>
      <w:proofErr w:type="spellEnd"/>
      <w:r>
        <w:rPr>
          <w:rFonts w:ascii="Times New Roman" w:hAnsi="Times New Roman" w:cs="Times New Roman"/>
          <w:sz w:val="24"/>
          <w:szCs w:val="24"/>
          <w:lang w:val="en-GB"/>
        </w:rPr>
        <w:t xml:space="preserve"> (bud gall, 30 galls, 0.6%) and </w:t>
      </w:r>
      <w:proofErr w:type="spellStart"/>
      <w:r>
        <w:rPr>
          <w:rFonts w:ascii="Times New Roman" w:hAnsi="Times New Roman" w:cs="Times New Roman"/>
          <w:i/>
          <w:sz w:val="24"/>
          <w:szCs w:val="24"/>
          <w:lang w:val="en-GB"/>
        </w:rPr>
        <w:t>Liodiplosis</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conica</w:t>
      </w:r>
      <w:proofErr w:type="spellEnd"/>
      <w:r>
        <w:rPr>
          <w:rFonts w:ascii="Times New Roman" w:hAnsi="Times New Roman" w:cs="Times New Roman"/>
          <w:sz w:val="24"/>
          <w:szCs w:val="24"/>
          <w:lang w:val="en-GB"/>
        </w:rPr>
        <w:t xml:space="preserve"> (conical leaf gall, 23 galls, 0.5%). The first was found mostly in </w:t>
      </w:r>
      <w:r>
        <w:rPr>
          <w:rFonts w:ascii="Times New Roman" w:hAnsi="Times New Roman" w:cs="Times New Roman"/>
          <w:i/>
          <w:sz w:val="24"/>
          <w:szCs w:val="24"/>
          <w:lang w:val="en-GB"/>
        </w:rPr>
        <w:t xml:space="preserve">M. </w:t>
      </w:r>
      <w:proofErr w:type="spellStart"/>
      <w:r>
        <w:rPr>
          <w:rFonts w:ascii="Times New Roman" w:hAnsi="Times New Roman" w:cs="Times New Roman"/>
          <w:i/>
          <w:sz w:val="24"/>
          <w:szCs w:val="24"/>
          <w:lang w:val="en-GB"/>
        </w:rPr>
        <w:t>glomerata</w:t>
      </w:r>
      <w:proofErr w:type="spellEnd"/>
      <w:r>
        <w:rPr>
          <w:rFonts w:ascii="Times New Roman" w:hAnsi="Times New Roman" w:cs="Times New Roman"/>
          <w:sz w:val="24"/>
          <w:szCs w:val="24"/>
          <w:lang w:val="en-GB"/>
        </w:rPr>
        <w:t xml:space="preserve"> and the second mostly in </w:t>
      </w:r>
      <w:r>
        <w:rPr>
          <w:rFonts w:ascii="Times New Roman" w:hAnsi="Times New Roman" w:cs="Times New Roman"/>
          <w:i/>
          <w:sz w:val="24"/>
          <w:szCs w:val="24"/>
          <w:lang w:val="en-GB"/>
        </w:rPr>
        <w:t>M. laevigata</w:t>
      </w:r>
      <w:r>
        <w:rPr>
          <w:rFonts w:ascii="Times New Roman" w:hAnsi="Times New Roman" w:cs="Times New Roman"/>
          <w:sz w:val="24"/>
          <w:szCs w:val="24"/>
          <w:lang w:val="en-GB"/>
        </w:rPr>
        <w:t xml:space="preserve">, with only one gall of each found in the other plant species, and no </w:t>
      </w:r>
      <w:r>
        <w:rPr>
          <w:rFonts w:ascii="Times New Roman" w:hAnsi="Times New Roman" w:cs="Times New Roman"/>
          <w:sz w:val="24"/>
          <w:szCs w:val="24"/>
          <w:lang w:val="en-GB"/>
        </w:rPr>
        <w:lastRenderedPageBreak/>
        <w:t xml:space="preserve">insects emerging from these singletons. For this reason, these species were considered here as monophagous, even though </w:t>
      </w:r>
      <w:r>
        <w:rPr>
          <w:rFonts w:ascii="Times New Roman" w:hAnsi="Times New Roman" w:cs="Times New Roman"/>
          <w:i/>
          <w:sz w:val="24"/>
          <w:szCs w:val="24"/>
          <w:lang w:val="en-GB"/>
        </w:rPr>
        <w:t xml:space="preserve">L. </w:t>
      </w:r>
      <w:proofErr w:type="spellStart"/>
      <w:r>
        <w:rPr>
          <w:rFonts w:ascii="Times New Roman" w:hAnsi="Times New Roman" w:cs="Times New Roman"/>
          <w:i/>
          <w:sz w:val="24"/>
          <w:szCs w:val="24"/>
          <w:lang w:val="en-GB"/>
        </w:rPr>
        <w:t>conica</w:t>
      </w:r>
      <w:proofErr w:type="spellEnd"/>
      <w:r>
        <w:rPr>
          <w:rFonts w:ascii="Times New Roman" w:hAnsi="Times New Roman" w:cs="Times New Roman"/>
          <w:sz w:val="24"/>
          <w:szCs w:val="24"/>
          <w:lang w:val="en-GB"/>
        </w:rPr>
        <w:t xml:space="preserve"> is described originally as a galling species of </w:t>
      </w:r>
      <w:r>
        <w:rPr>
          <w:rFonts w:ascii="Times New Roman" w:hAnsi="Times New Roman" w:cs="Times New Roman"/>
          <w:i/>
          <w:sz w:val="24"/>
          <w:szCs w:val="24"/>
          <w:lang w:val="en-GB"/>
        </w:rPr>
        <w:t xml:space="preserve">M. </w:t>
      </w:r>
      <w:proofErr w:type="spellStart"/>
      <w:r>
        <w:rPr>
          <w:rFonts w:ascii="Times New Roman" w:hAnsi="Times New Roman" w:cs="Times New Roman"/>
          <w:i/>
          <w:sz w:val="24"/>
          <w:szCs w:val="24"/>
          <w:lang w:val="en-GB"/>
        </w:rPr>
        <w:t>glomerata</w:t>
      </w:r>
      <w:proofErr w:type="spellEnd"/>
      <w:r>
        <w:rPr>
          <w:rFonts w:ascii="Times New Roman" w:hAnsi="Times New Roman" w:cs="Times New Roman"/>
          <w:sz w:val="24"/>
          <w:szCs w:val="24"/>
          <w:lang w:val="en-GB"/>
        </w:rPr>
        <w:t>. Thus, of the seven galling insect species, three are considered monophagous and four oligophagous.</w:t>
      </w:r>
    </w:p>
    <w:p w14:paraId="0C2A6AED" w14:textId="77777777" w:rsidR="00494549" w:rsidRPr="008546BB" w:rsidRDefault="00494549" w:rsidP="00494549">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For parasitoid insects, 664 individuals were </w:t>
      </w:r>
      <w:r w:rsidRPr="008546BB">
        <w:rPr>
          <w:rFonts w:ascii="Times New Roman" w:hAnsi="Times New Roman" w:cs="Times New Roman"/>
          <w:sz w:val="24"/>
          <w:szCs w:val="24"/>
          <w:lang w:val="en-GB"/>
        </w:rPr>
        <w:t xml:space="preserve">found and classified into 37 morphospecies, belonging to 11 families of Hymenoptera and one of </w:t>
      </w:r>
      <w:proofErr w:type="spellStart"/>
      <w:r w:rsidRPr="008546BB">
        <w:rPr>
          <w:rFonts w:ascii="Times New Roman" w:hAnsi="Times New Roman" w:cs="Times New Roman"/>
          <w:sz w:val="24"/>
          <w:szCs w:val="24"/>
          <w:lang w:val="en-GB"/>
        </w:rPr>
        <w:t>Diptera</w:t>
      </w:r>
      <w:proofErr w:type="spellEnd"/>
      <w:r w:rsidRPr="008546BB">
        <w:rPr>
          <w:rFonts w:ascii="Times New Roman" w:hAnsi="Times New Roman" w:cs="Times New Roman"/>
          <w:sz w:val="24"/>
          <w:szCs w:val="24"/>
          <w:lang w:val="en-GB"/>
        </w:rPr>
        <w:t xml:space="preserve"> (Online Resource 2). The most abundant family was </w:t>
      </w:r>
      <w:proofErr w:type="spellStart"/>
      <w:r w:rsidRPr="008546BB">
        <w:rPr>
          <w:rFonts w:ascii="Times New Roman" w:hAnsi="Times New Roman" w:cs="Times New Roman"/>
          <w:sz w:val="24"/>
          <w:szCs w:val="24"/>
          <w:lang w:val="en-GB"/>
        </w:rPr>
        <w:t>Eulophidae</w:t>
      </w:r>
      <w:proofErr w:type="spellEnd"/>
      <w:r w:rsidRPr="008546BB">
        <w:rPr>
          <w:rFonts w:ascii="Times New Roman" w:hAnsi="Times New Roman" w:cs="Times New Roman"/>
          <w:sz w:val="24"/>
          <w:szCs w:val="24"/>
          <w:lang w:val="en-GB"/>
        </w:rPr>
        <w:t xml:space="preserve">, with 403 individuals distributed in 9 morphospecies, followed by </w:t>
      </w:r>
      <w:proofErr w:type="spellStart"/>
      <w:r w:rsidRPr="008546BB">
        <w:rPr>
          <w:rFonts w:ascii="Times New Roman" w:hAnsi="Times New Roman" w:cs="Times New Roman"/>
          <w:sz w:val="24"/>
          <w:szCs w:val="24"/>
          <w:lang w:val="en-GB"/>
        </w:rPr>
        <w:t>Platygastridae</w:t>
      </w:r>
      <w:proofErr w:type="spellEnd"/>
      <w:r w:rsidRPr="008546BB">
        <w:rPr>
          <w:rFonts w:ascii="Times New Roman" w:hAnsi="Times New Roman" w:cs="Times New Roman"/>
          <w:sz w:val="24"/>
          <w:szCs w:val="24"/>
          <w:lang w:val="en-GB"/>
        </w:rPr>
        <w:t xml:space="preserve"> with 68 individuals of a single morphospecies. The least abundant families were </w:t>
      </w:r>
      <w:proofErr w:type="spellStart"/>
      <w:r w:rsidRPr="008546BB">
        <w:rPr>
          <w:rFonts w:ascii="Times New Roman" w:hAnsi="Times New Roman" w:cs="Times New Roman"/>
          <w:sz w:val="24"/>
          <w:szCs w:val="24"/>
          <w:lang w:val="en-GB"/>
        </w:rPr>
        <w:t>Encyrtidae</w:t>
      </w:r>
      <w:proofErr w:type="spellEnd"/>
      <w:r w:rsidRPr="008546BB">
        <w:rPr>
          <w:rFonts w:ascii="Times New Roman" w:hAnsi="Times New Roman" w:cs="Times New Roman"/>
          <w:sz w:val="24"/>
          <w:szCs w:val="24"/>
          <w:lang w:val="en-GB"/>
        </w:rPr>
        <w:t xml:space="preserve">, with two individuals, each of a different morphospecies, and </w:t>
      </w:r>
      <w:proofErr w:type="spellStart"/>
      <w:r w:rsidRPr="008546BB">
        <w:rPr>
          <w:rFonts w:ascii="Times New Roman" w:hAnsi="Times New Roman" w:cs="Times New Roman"/>
          <w:sz w:val="24"/>
          <w:szCs w:val="24"/>
          <w:lang w:val="en-GB"/>
        </w:rPr>
        <w:t>Figitidae</w:t>
      </w:r>
      <w:proofErr w:type="spellEnd"/>
      <w:r w:rsidRPr="008546BB">
        <w:rPr>
          <w:rFonts w:ascii="Times New Roman" w:hAnsi="Times New Roman" w:cs="Times New Roman"/>
          <w:sz w:val="24"/>
          <w:szCs w:val="24"/>
          <w:lang w:val="en-GB"/>
        </w:rPr>
        <w:t xml:space="preserve"> and </w:t>
      </w:r>
      <w:proofErr w:type="spellStart"/>
      <w:r w:rsidRPr="008546BB">
        <w:rPr>
          <w:rFonts w:ascii="Times New Roman" w:hAnsi="Times New Roman" w:cs="Times New Roman"/>
          <w:sz w:val="24"/>
          <w:szCs w:val="24"/>
          <w:lang w:val="en-GB"/>
        </w:rPr>
        <w:t>Mymaridae</w:t>
      </w:r>
      <w:proofErr w:type="spellEnd"/>
      <w:r w:rsidRPr="008546BB">
        <w:rPr>
          <w:rFonts w:ascii="Times New Roman" w:hAnsi="Times New Roman" w:cs="Times New Roman"/>
          <w:sz w:val="24"/>
          <w:szCs w:val="24"/>
          <w:lang w:val="en-GB"/>
        </w:rPr>
        <w:t>, with one individual each.</w:t>
      </w:r>
    </w:p>
    <w:p w14:paraId="5254BDC5" w14:textId="6009D91D" w:rsidR="00494549" w:rsidRDefault="00494549" w:rsidP="00494549">
      <w:pPr>
        <w:spacing w:line="480" w:lineRule="auto"/>
        <w:ind w:firstLine="720"/>
        <w:jc w:val="both"/>
      </w:pPr>
      <w:r w:rsidRPr="008546BB">
        <w:rPr>
          <w:rFonts w:ascii="Times New Roman" w:hAnsi="Times New Roman" w:cs="Times New Roman"/>
          <w:sz w:val="24"/>
          <w:szCs w:val="24"/>
          <w:lang w:val="en-GB"/>
        </w:rPr>
        <w:t xml:space="preserve">Comparisons between observed network </w:t>
      </w:r>
      <w:proofErr w:type="spellStart"/>
      <w:r w:rsidRPr="008546BB">
        <w:rPr>
          <w:rFonts w:ascii="Times New Roman" w:hAnsi="Times New Roman" w:cs="Times New Roman"/>
          <w:sz w:val="24"/>
          <w:szCs w:val="24"/>
          <w:lang w:val="en-GB"/>
        </w:rPr>
        <w:t>modularities</w:t>
      </w:r>
      <w:proofErr w:type="spellEnd"/>
      <w:r w:rsidR="00CF2E9C" w:rsidRPr="008546BB">
        <w:rPr>
          <w:rFonts w:ascii="Times New Roman" w:hAnsi="Times New Roman" w:cs="Times New Roman"/>
          <w:sz w:val="24"/>
          <w:szCs w:val="24"/>
          <w:lang w:val="en-GB"/>
        </w:rPr>
        <w:t xml:space="preserve"> (Figure 2)</w:t>
      </w:r>
      <w:r w:rsidRPr="008546BB">
        <w:rPr>
          <w:rFonts w:ascii="Times New Roman" w:hAnsi="Times New Roman" w:cs="Times New Roman"/>
          <w:sz w:val="24"/>
          <w:szCs w:val="24"/>
          <w:lang w:val="en-GB"/>
        </w:rPr>
        <w:t xml:space="preserve"> and randomised network </w:t>
      </w:r>
      <w:proofErr w:type="spellStart"/>
      <w:r w:rsidRPr="008546BB">
        <w:rPr>
          <w:rFonts w:ascii="Times New Roman" w:hAnsi="Times New Roman" w:cs="Times New Roman"/>
          <w:sz w:val="24"/>
          <w:szCs w:val="24"/>
          <w:lang w:val="en-GB"/>
        </w:rPr>
        <w:t>modularities</w:t>
      </w:r>
      <w:proofErr w:type="spellEnd"/>
      <w:r w:rsidRPr="008546BB">
        <w:rPr>
          <w:rFonts w:ascii="Times New Roman" w:hAnsi="Times New Roman" w:cs="Times New Roman"/>
          <w:sz w:val="24"/>
          <w:szCs w:val="24"/>
          <w:lang w:val="en-GB"/>
        </w:rPr>
        <w:t xml:space="preserve"> reveal significant differences in all cases. Each network presented</w:t>
      </w:r>
      <w:r w:rsidRPr="00CD657F">
        <w:rPr>
          <w:rFonts w:ascii="Times New Roman" w:hAnsi="Times New Roman" w:cs="Times New Roman"/>
          <w:sz w:val="24"/>
          <w:szCs w:val="24"/>
          <w:lang w:val="en-GB"/>
        </w:rPr>
        <w:t xml:space="preserve"> a division of modules as follows. The network formed by the interactions between all the parasitoid morphospecies and the galling insects found (GIS factor), without taking into account the host plant in which this interaction occurred, has low connectivity (</w:t>
      </w:r>
      <w:r w:rsidRPr="00CD657F">
        <w:rPr>
          <w:rFonts w:ascii="Times New Roman" w:hAnsi="Times New Roman" w:cs="Times New Roman"/>
          <w:i/>
          <w:sz w:val="24"/>
          <w:szCs w:val="24"/>
          <w:lang w:val="en-GB"/>
        </w:rPr>
        <w:t>C</w:t>
      </w:r>
      <w:r w:rsidRPr="00CD657F">
        <w:rPr>
          <w:rFonts w:ascii="Times New Roman" w:hAnsi="Times New Roman" w:cs="Times New Roman"/>
          <w:sz w:val="24"/>
          <w:szCs w:val="24"/>
          <w:lang w:val="en-GB"/>
        </w:rPr>
        <w:t xml:space="preserve"> = 0.274) and intermediate but highly significant modularity (</w:t>
      </w:r>
      <w:r w:rsidRPr="00CD657F">
        <w:rPr>
          <w:rFonts w:ascii="Times New Roman" w:hAnsi="Times New Roman" w:cs="Times New Roman"/>
          <w:i/>
          <w:sz w:val="24"/>
          <w:szCs w:val="24"/>
          <w:lang w:val="en-GB"/>
        </w:rPr>
        <w:t>Q</w:t>
      </w:r>
      <w:r w:rsidR="00600C48">
        <w:rPr>
          <w:rFonts w:ascii="Times New Roman" w:hAnsi="Times New Roman" w:cs="Times New Roman"/>
          <w:sz w:val="24"/>
          <w:szCs w:val="24"/>
          <w:lang w:val="en-GB"/>
        </w:rPr>
        <w:t xml:space="preserve"> = 0.441</w:t>
      </w:r>
      <w:r w:rsidRPr="00CD657F">
        <w:rPr>
          <w:rFonts w:ascii="Times New Roman" w:hAnsi="Times New Roman" w:cs="Times New Roman"/>
          <w:sz w:val="24"/>
          <w:szCs w:val="24"/>
          <w:lang w:val="en-GB"/>
        </w:rPr>
        <w:t>; p &lt;0.001). Four distinct modules formed: 1) spherical and cylindrical leaf galls; 2) ovoid shoot gall and conical leaf gall; 3) bud gall; 4) fusiform shoot gall and leaf vein gall. For the GPI factor there were four modules, where practically all oligophagous species remained together, regardless of the host plant they were on (</w:t>
      </w:r>
      <w:r w:rsidRPr="00CD657F">
        <w:rPr>
          <w:rFonts w:ascii="Times New Roman" w:hAnsi="Times New Roman" w:cs="Times New Roman"/>
          <w:i/>
          <w:sz w:val="24"/>
          <w:szCs w:val="24"/>
          <w:lang w:val="en-GB"/>
        </w:rPr>
        <w:t>Q</w:t>
      </w:r>
      <w:r w:rsidRPr="00CD657F">
        <w:rPr>
          <w:rFonts w:ascii="Times New Roman" w:hAnsi="Times New Roman" w:cs="Times New Roman"/>
          <w:sz w:val="24"/>
          <w:szCs w:val="24"/>
          <w:lang w:val="en-GB"/>
        </w:rPr>
        <w:t xml:space="preserve"> = 0.447; </w:t>
      </w:r>
      <w:r w:rsidRPr="00CD657F">
        <w:rPr>
          <w:rFonts w:ascii="Times New Roman" w:hAnsi="Times New Roman" w:cs="Times New Roman"/>
          <w:i/>
          <w:iCs/>
          <w:sz w:val="24"/>
          <w:szCs w:val="24"/>
          <w:lang w:val="en-GB"/>
        </w:rPr>
        <w:t>p</w:t>
      </w:r>
      <w:r w:rsidRPr="00CD657F">
        <w:rPr>
          <w:rFonts w:ascii="Times New Roman" w:hAnsi="Times New Roman" w:cs="Times New Roman"/>
          <w:sz w:val="24"/>
          <w:szCs w:val="24"/>
          <w:lang w:val="en-GB"/>
        </w:rPr>
        <w:t xml:space="preserve"> &lt;0.001); these modules are almost the same as the ones formed on the GIS network with only one exception, individuals of the fusiform shoot gall species (</w:t>
      </w:r>
      <w:r w:rsidRPr="00CD657F">
        <w:rPr>
          <w:rFonts w:ascii="Times New Roman" w:hAnsi="Times New Roman" w:cs="Times New Roman"/>
          <w:i/>
          <w:sz w:val="24"/>
          <w:szCs w:val="24"/>
          <w:lang w:val="en-GB"/>
        </w:rPr>
        <w:t xml:space="preserve">M. </w:t>
      </w:r>
      <w:proofErr w:type="spellStart"/>
      <w:r w:rsidRPr="00CD657F">
        <w:rPr>
          <w:rFonts w:ascii="Times New Roman" w:hAnsi="Times New Roman" w:cs="Times New Roman"/>
          <w:i/>
          <w:sz w:val="24"/>
          <w:szCs w:val="24"/>
          <w:lang w:val="en-GB"/>
        </w:rPr>
        <w:t>annulipes</w:t>
      </w:r>
      <w:proofErr w:type="spellEnd"/>
      <w:r w:rsidRPr="00CD657F">
        <w:rPr>
          <w:rFonts w:ascii="Times New Roman" w:hAnsi="Times New Roman" w:cs="Times New Roman"/>
          <w:sz w:val="24"/>
          <w:szCs w:val="24"/>
          <w:lang w:val="en-GB"/>
        </w:rPr>
        <w:t xml:space="preserve">) found in </w:t>
      </w:r>
      <w:r w:rsidRPr="00CD657F">
        <w:rPr>
          <w:rFonts w:ascii="Times New Roman" w:hAnsi="Times New Roman" w:cs="Times New Roman"/>
          <w:i/>
          <w:sz w:val="24"/>
          <w:szCs w:val="24"/>
          <w:lang w:val="en-GB"/>
        </w:rPr>
        <w:t>M. laevigata</w:t>
      </w:r>
      <w:r w:rsidRPr="00CD657F">
        <w:rPr>
          <w:rFonts w:ascii="Times New Roman" w:hAnsi="Times New Roman" w:cs="Times New Roman"/>
          <w:sz w:val="24"/>
          <w:szCs w:val="24"/>
          <w:lang w:val="en-GB"/>
        </w:rPr>
        <w:t xml:space="preserve"> were included in a module along with the cylindrical leaf gall and spherical leaf </w:t>
      </w:r>
      <w:r w:rsidRPr="00A91C3C">
        <w:rPr>
          <w:rFonts w:ascii="Times New Roman" w:hAnsi="Times New Roman" w:cs="Times New Roman"/>
          <w:sz w:val="24"/>
          <w:szCs w:val="24"/>
          <w:lang w:val="en-GB"/>
        </w:rPr>
        <w:t>gall species.</w:t>
      </w:r>
      <w:r w:rsidRPr="00CD657F">
        <w:rPr>
          <w:rFonts w:ascii="Times New Roman" w:hAnsi="Times New Roman" w:cs="Times New Roman"/>
          <w:sz w:val="24"/>
          <w:szCs w:val="24"/>
          <w:lang w:val="en-GB"/>
        </w:rPr>
        <w:t xml:space="preserve"> For the GIG factor network there was one distinct module for each of the four genera (</w:t>
      </w:r>
      <w:r w:rsidRPr="00CD657F">
        <w:rPr>
          <w:rFonts w:ascii="Times New Roman" w:hAnsi="Times New Roman" w:cs="Times New Roman"/>
          <w:i/>
          <w:sz w:val="24"/>
          <w:szCs w:val="24"/>
          <w:lang w:val="en-GB"/>
        </w:rPr>
        <w:t>Q</w:t>
      </w:r>
      <w:r w:rsidRPr="00CD657F">
        <w:rPr>
          <w:rFonts w:ascii="Times New Roman" w:hAnsi="Times New Roman" w:cs="Times New Roman"/>
          <w:sz w:val="24"/>
          <w:szCs w:val="24"/>
          <w:lang w:val="en-GB"/>
        </w:rPr>
        <w:t xml:space="preserve"> = 0.425; </w:t>
      </w:r>
      <w:r w:rsidRPr="00CD657F">
        <w:rPr>
          <w:rFonts w:ascii="Times New Roman" w:hAnsi="Times New Roman" w:cs="Times New Roman"/>
          <w:i/>
          <w:iCs/>
          <w:sz w:val="24"/>
          <w:szCs w:val="24"/>
          <w:lang w:val="en-GB"/>
        </w:rPr>
        <w:t>p</w:t>
      </w:r>
      <w:r w:rsidRPr="00CD657F">
        <w:rPr>
          <w:rFonts w:ascii="Times New Roman" w:hAnsi="Times New Roman" w:cs="Times New Roman"/>
          <w:sz w:val="24"/>
          <w:szCs w:val="24"/>
          <w:lang w:val="en-GB"/>
        </w:rPr>
        <w:t xml:space="preserve"> &lt;0.001). For the HPS factor, two modules were formed, one for each of the plant species (</w:t>
      </w:r>
      <w:r w:rsidRPr="00CD657F">
        <w:rPr>
          <w:rFonts w:ascii="Times New Roman" w:hAnsi="Times New Roman" w:cs="Times New Roman"/>
          <w:i/>
          <w:sz w:val="24"/>
          <w:szCs w:val="24"/>
          <w:lang w:val="en-GB"/>
        </w:rPr>
        <w:t>Q</w:t>
      </w:r>
      <w:r w:rsidRPr="00CD657F">
        <w:rPr>
          <w:rFonts w:ascii="Times New Roman" w:hAnsi="Times New Roman" w:cs="Times New Roman"/>
          <w:sz w:val="24"/>
          <w:szCs w:val="24"/>
          <w:lang w:val="en-GB"/>
        </w:rPr>
        <w:t xml:space="preserve"> = 0.249, </w:t>
      </w:r>
      <w:r w:rsidRPr="00CD657F">
        <w:rPr>
          <w:rFonts w:ascii="Times New Roman" w:hAnsi="Times New Roman" w:cs="Times New Roman"/>
          <w:i/>
          <w:sz w:val="24"/>
          <w:szCs w:val="24"/>
          <w:lang w:val="en-GB"/>
        </w:rPr>
        <w:t>p</w:t>
      </w:r>
      <w:r w:rsidRPr="00CD657F">
        <w:rPr>
          <w:rFonts w:ascii="Times New Roman" w:hAnsi="Times New Roman" w:cs="Times New Roman"/>
          <w:sz w:val="24"/>
          <w:szCs w:val="24"/>
          <w:lang w:val="en-GB"/>
        </w:rPr>
        <w:t xml:space="preserve"> = 0.046).</w:t>
      </w:r>
    </w:p>
    <w:p w14:paraId="180106D6" w14:textId="173446D9" w:rsidR="00494549" w:rsidRDefault="00494549" w:rsidP="00494549">
      <w:pPr>
        <w:spacing w:line="480" w:lineRule="auto"/>
        <w:ind w:firstLine="720"/>
        <w:jc w:val="both"/>
      </w:pPr>
      <w:r>
        <w:rPr>
          <w:rFonts w:ascii="Times New Roman" w:hAnsi="Times New Roman" w:cs="Times New Roman"/>
          <w:sz w:val="24"/>
          <w:szCs w:val="24"/>
          <w:lang w:val="en-GB"/>
        </w:rPr>
        <w:lastRenderedPageBreak/>
        <w:t xml:space="preserve">In the node function analysis, five of the seven possible roles were found: ultra-peripheral nodes (all their links within their module), peripheral nodes (most link within their module), connector nodes (with many links to other modules), provincial hub nodes (hub with majority of links within their module) and connector hub nodes (hub with many links to most of other modules). These analyses </w:t>
      </w:r>
      <w:r w:rsidRPr="00437693">
        <w:rPr>
          <w:rFonts w:ascii="Times New Roman" w:hAnsi="Times New Roman" w:cs="Times New Roman"/>
          <w:sz w:val="24"/>
          <w:szCs w:val="24"/>
          <w:lang w:val="en-GB"/>
        </w:rPr>
        <w:t>(</w:t>
      </w:r>
      <w:r w:rsidRPr="008546BB">
        <w:rPr>
          <w:rFonts w:ascii="Times New Roman" w:hAnsi="Times New Roman" w:cs="Times New Roman"/>
          <w:sz w:val="24"/>
          <w:szCs w:val="24"/>
          <w:lang w:val="en-GB"/>
        </w:rPr>
        <w:t xml:space="preserve">Figure 3) revealed that parasitoids under the GPI factor presented the largest number of morphospecies considered as network connectors (20), a diverse group belonging to ten distinct families of Hymenoptera and </w:t>
      </w:r>
      <w:proofErr w:type="spellStart"/>
      <w:r w:rsidRPr="008546BB">
        <w:rPr>
          <w:rFonts w:ascii="Times New Roman" w:hAnsi="Times New Roman" w:cs="Times New Roman"/>
          <w:sz w:val="24"/>
          <w:szCs w:val="24"/>
          <w:lang w:val="en-GB"/>
        </w:rPr>
        <w:t>Diptera</w:t>
      </w:r>
      <w:proofErr w:type="spellEnd"/>
      <w:r w:rsidRPr="008546BB">
        <w:rPr>
          <w:rFonts w:ascii="Times New Roman" w:hAnsi="Times New Roman" w:cs="Times New Roman"/>
          <w:sz w:val="24"/>
          <w:szCs w:val="24"/>
          <w:lang w:val="en-GB"/>
        </w:rPr>
        <w:t xml:space="preserve">. In networks grouped by GIS, GIG and HPS, the number of connectors decreased, and for the latter one there are only three hub connectors. Only the </w:t>
      </w:r>
      <w:proofErr w:type="spellStart"/>
      <w:r w:rsidRPr="008546BB">
        <w:rPr>
          <w:rFonts w:ascii="Times New Roman" w:hAnsi="Times New Roman" w:cs="Times New Roman"/>
          <w:sz w:val="24"/>
          <w:szCs w:val="24"/>
          <w:lang w:val="en-GB"/>
        </w:rPr>
        <w:t>Platygastridae</w:t>
      </w:r>
      <w:proofErr w:type="spellEnd"/>
      <w:r w:rsidRPr="008546BB">
        <w:rPr>
          <w:rFonts w:ascii="Times New Roman" w:hAnsi="Times New Roman" w:cs="Times New Roman"/>
          <w:sz w:val="24"/>
          <w:szCs w:val="24"/>
          <w:lang w:val="en-GB"/>
        </w:rPr>
        <w:t xml:space="preserve"> morphospecies remained a connector in all networks, being a hub connector for two of them. On the other hand, one morphospecies of </w:t>
      </w:r>
      <w:proofErr w:type="spellStart"/>
      <w:r w:rsidRPr="008546BB">
        <w:rPr>
          <w:rFonts w:ascii="Times New Roman" w:hAnsi="Times New Roman" w:cs="Times New Roman"/>
          <w:sz w:val="24"/>
          <w:szCs w:val="24"/>
          <w:lang w:val="en-GB"/>
        </w:rPr>
        <w:t>Eulophidae</w:t>
      </w:r>
      <w:proofErr w:type="spellEnd"/>
      <w:r w:rsidRPr="008546BB">
        <w:rPr>
          <w:rFonts w:ascii="Times New Roman" w:hAnsi="Times New Roman" w:cs="Times New Roman"/>
          <w:sz w:val="24"/>
          <w:szCs w:val="24"/>
          <w:lang w:val="en-GB"/>
        </w:rPr>
        <w:t xml:space="preserve"> was considered peripheral, provincial hub and hub connector and one morphospecies of </w:t>
      </w:r>
      <w:proofErr w:type="spellStart"/>
      <w:r w:rsidRPr="008546BB">
        <w:rPr>
          <w:rFonts w:ascii="Times New Roman" w:hAnsi="Times New Roman" w:cs="Times New Roman"/>
          <w:sz w:val="24"/>
          <w:szCs w:val="24"/>
          <w:lang w:val="en-GB"/>
        </w:rPr>
        <w:t>Diptera</w:t>
      </w:r>
      <w:proofErr w:type="spellEnd"/>
      <w:r w:rsidRPr="008546BB">
        <w:rPr>
          <w:rFonts w:ascii="Times New Roman" w:hAnsi="Times New Roman" w:cs="Times New Roman"/>
          <w:sz w:val="24"/>
          <w:szCs w:val="24"/>
          <w:lang w:val="en-GB"/>
        </w:rPr>
        <w:t xml:space="preserve"> was considered ultra-peripheral, peripheral and a connector depending on the network in question (Online Resource 3). All galls are classified as peripheral in the networks, no matter which clustering factor was used to create the nodes, except in the GPI-factor network, where the node formed by the leaf vein gall (</w:t>
      </w:r>
      <w:r w:rsidRPr="008546BB">
        <w:rPr>
          <w:rFonts w:ascii="Times New Roman" w:hAnsi="Times New Roman" w:cs="Times New Roman"/>
          <w:i/>
          <w:sz w:val="24"/>
          <w:szCs w:val="24"/>
          <w:lang w:val="en-GB"/>
        </w:rPr>
        <w:t xml:space="preserve">A. </w:t>
      </w:r>
      <w:proofErr w:type="spellStart"/>
      <w:r w:rsidRPr="008546BB">
        <w:rPr>
          <w:rFonts w:ascii="Times New Roman" w:hAnsi="Times New Roman" w:cs="Times New Roman"/>
          <w:i/>
          <w:sz w:val="24"/>
          <w:szCs w:val="24"/>
          <w:lang w:val="en-GB"/>
        </w:rPr>
        <w:t>glomeratae</w:t>
      </w:r>
      <w:proofErr w:type="spellEnd"/>
      <w:r w:rsidRPr="008546BB">
        <w:rPr>
          <w:rFonts w:ascii="Times New Roman" w:hAnsi="Times New Roman" w:cs="Times New Roman"/>
          <w:sz w:val="24"/>
          <w:szCs w:val="24"/>
          <w:lang w:val="en-GB"/>
        </w:rPr>
        <w:t xml:space="preserve">) on </w:t>
      </w:r>
      <w:r w:rsidRPr="008546BB">
        <w:rPr>
          <w:rFonts w:ascii="Times New Roman" w:hAnsi="Times New Roman" w:cs="Times New Roman"/>
          <w:i/>
          <w:sz w:val="24"/>
          <w:szCs w:val="24"/>
          <w:lang w:val="en-GB"/>
        </w:rPr>
        <w:t xml:space="preserve">M. </w:t>
      </w:r>
      <w:proofErr w:type="spellStart"/>
      <w:r w:rsidRPr="008546BB">
        <w:rPr>
          <w:rFonts w:ascii="Times New Roman" w:hAnsi="Times New Roman" w:cs="Times New Roman"/>
          <w:i/>
          <w:sz w:val="24"/>
          <w:szCs w:val="24"/>
          <w:lang w:val="en-GB"/>
        </w:rPr>
        <w:t>glomerata</w:t>
      </w:r>
      <w:proofErr w:type="spellEnd"/>
      <w:r w:rsidRPr="008546BB">
        <w:rPr>
          <w:rFonts w:ascii="Times New Roman" w:hAnsi="Times New Roman" w:cs="Times New Roman"/>
          <w:sz w:val="24"/>
          <w:szCs w:val="24"/>
          <w:lang w:val="en-GB"/>
        </w:rPr>
        <w:t xml:space="preserve"> establishes a connector position (Online Resource 4).</w:t>
      </w:r>
    </w:p>
    <w:p w14:paraId="7A6FF22A" w14:textId="77777777" w:rsidR="00494549" w:rsidRDefault="00494549" w:rsidP="00494549">
      <w:pPr>
        <w:spacing w:before="240" w:line="480" w:lineRule="auto"/>
        <w:ind w:firstLine="720"/>
        <w:jc w:val="both"/>
        <w:rPr>
          <w:rFonts w:ascii="Times New Roman" w:hAnsi="Times New Roman" w:cs="Times New Roman"/>
          <w:b/>
          <w:sz w:val="24"/>
          <w:szCs w:val="24"/>
          <w:lang w:val="en-GB"/>
        </w:rPr>
      </w:pPr>
      <w:r>
        <w:rPr>
          <w:rFonts w:ascii="Times New Roman" w:hAnsi="Times New Roman" w:cs="Times New Roman"/>
          <w:b/>
          <w:sz w:val="24"/>
          <w:szCs w:val="24"/>
          <w:lang w:val="en-GB"/>
        </w:rPr>
        <w:t>DISCUSSION</w:t>
      </w:r>
    </w:p>
    <w:p w14:paraId="33AA3ED4" w14:textId="77777777" w:rsidR="00494549" w:rsidRPr="004B233E" w:rsidRDefault="00494549" w:rsidP="00494549">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This analysis of modularity with different grouping factors for the lower trophic level nodes showed that there are apparent barriers or preferences for parasitoid attack on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in this system. Only a few of the possible interactions were found, creating a modular topological structure </w:t>
      </w:r>
      <w:r w:rsidRPr="007835FB">
        <w:rPr>
          <w:rFonts w:ascii="Times New Roman" w:hAnsi="Times New Roman" w:cs="Times New Roman"/>
          <w:sz w:val="24"/>
          <w:szCs w:val="24"/>
          <w:lang w:val="en-GB"/>
        </w:rPr>
        <w:t xml:space="preserve">with few species connecting the modules to each other and thus representing potentially important hubs. Stronger connectors were mostly parasitoids, almost never </w:t>
      </w:r>
      <w:proofErr w:type="spellStart"/>
      <w:r w:rsidRPr="007835FB">
        <w:rPr>
          <w:rFonts w:ascii="Times New Roman" w:hAnsi="Times New Roman" w:cs="Times New Roman"/>
          <w:sz w:val="24"/>
          <w:szCs w:val="24"/>
          <w:lang w:val="en-GB"/>
        </w:rPr>
        <w:t>gallers</w:t>
      </w:r>
      <w:proofErr w:type="spellEnd"/>
      <w:r w:rsidRPr="007835FB">
        <w:rPr>
          <w:rFonts w:ascii="Times New Roman" w:hAnsi="Times New Roman" w:cs="Times New Roman"/>
          <w:sz w:val="24"/>
          <w:szCs w:val="24"/>
          <w:lang w:val="en-GB"/>
        </w:rPr>
        <w:t>, not even those with simple galls, unlike what we predicted. Barriers</w:t>
      </w:r>
      <w:r w:rsidRPr="004B233E">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to </w:t>
      </w:r>
      <w:r w:rsidRPr="004B233E">
        <w:rPr>
          <w:rFonts w:ascii="Times New Roman" w:hAnsi="Times New Roman" w:cs="Times New Roman"/>
          <w:sz w:val="24"/>
          <w:szCs w:val="24"/>
          <w:lang w:val="en-GB"/>
        </w:rPr>
        <w:t xml:space="preserve">or preferences </w:t>
      </w:r>
      <w:r>
        <w:rPr>
          <w:rFonts w:ascii="Times New Roman" w:hAnsi="Times New Roman" w:cs="Times New Roman"/>
          <w:sz w:val="24"/>
          <w:szCs w:val="24"/>
          <w:lang w:val="en-GB"/>
        </w:rPr>
        <w:t xml:space="preserve">for certain interactions </w:t>
      </w:r>
      <w:r w:rsidRPr="004B233E">
        <w:rPr>
          <w:rFonts w:ascii="Times New Roman" w:hAnsi="Times New Roman" w:cs="Times New Roman"/>
          <w:sz w:val="24"/>
          <w:szCs w:val="24"/>
          <w:lang w:val="en-GB"/>
        </w:rPr>
        <w:t xml:space="preserve">appear to be responses to multiple concomitant factors, </w:t>
      </w:r>
      <w:r w:rsidRPr="004B233E">
        <w:rPr>
          <w:rFonts w:ascii="Times New Roman" w:hAnsi="Times New Roman" w:cs="Times New Roman"/>
          <w:sz w:val="24"/>
          <w:szCs w:val="24"/>
          <w:lang w:val="en-GB"/>
        </w:rPr>
        <w:lastRenderedPageBreak/>
        <w:t xml:space="preserve">whether plant species, </w:t>
      </w:r>
      <w:proofErr w:type="spellStart"/>
      <w:r w:rsidRPr="004B233E">
        <w:rPr>
          <w:rFonts w:ascii="Times New Roman" w:hAnsi="Times New Roman" w:cs="Times New Roman"/>
          <w:sz w:val="24"/>
          <w:szCs w:val="24"/>
          <w:lang w:val="en-GB"/>
        </w:rPr>
        <w:t>galler</w:t>
      </w:r>
      <w:proofErr w:type="spellEnd"/>
      <w:r w:rsidRPr="004B233E">
        <w:rPr>
          <w:rFonts w:ascii="Times New Roman" w:hAnsi="Times New Roman" w:cs="Times New Roman"/>
          <w:sz w:val="24"/>
          <w:szCs w:val="24"/>
          <w:lang w:val="en-GB"/>
        </w:rPr>
        <w:t xml:space="preserve"> identity or attacked gall structure, confirming the hypotheses proposed in this study</w:t>
      </w:r>
      <w:r>
        <w:rPr>
          <w:rFonts w:ascii="Times New Roman" w:hAnsi="Times New Roman" w:cs="Times New Roman"/>
          <w:sz w:val="24"/>
          <w:szCs w:val="24"/>
          <w:lang w:val="en-GB"/>
        </w:rPr>
        <w:t xml:space="preserve"> in terms of expected modularity of the networks.</w:t>
      </w:r>
    </w:p>
    <w:p w14:paraId="26307BB7" w14:textId="7EBF168A" w:rsidR="00CD657F" w:rsidRDefault="00E177EF" w:rsidP="00494549">
      <w:pPr>
        <w:spacing w:line="480" w:lineRule="auto"/>
        <w:ind w:firstLine="720"/>
        <w:jc w:val="both"/>
        <w:rPr>
          <w:rFonts w:ascii="Times New Roman" w:hAnsi="Times New Roman" w:cs="Times New Roman"/>
          <w:sz w:val="24"/>
          <w:szCs w:val="24"/>
          <w:lang w:val="en-GB"/>
        </w:rPr>
      </w:pPr>
      <w:r w:rsidRPr="005415C9">
        <w:rPr>
          <w:rFonts w:ascii="Times New Roman" w:hAnsi="Times New Roman" w:cs="Times New Roman"/>
          <w:sz w:val="24"/>
          <w:szCs w:val="24"/>
          <w:lang w:val="en-GB"/>
        </w:rPr>
        <w:t>S</w:t>
      </w:r>
      <w:r w:rsidR="00CD657F" w:rsidRPr="005415C9">
        <w:rPr>
          <w:rFonts w:ascii="Times New Roman" w:hAnsi="Times New Roman" w:cs="Times New Roman"/>
          <w:sz w:val="24"/>
          <w:szCs w:val="24"/>
          <w:lang w:val="en-GB"/>
        </w:rPr>
        <w:t xml:space="preserve">ome of the most abundant parasitoid morphospecies were found on both host plant species, but showed a preference for one of them, like </w:t>
      </w:r>
      <w:proofErr w:type="spellStart"/>
      <w:r w:rsidR="00CD657F" w:rsidRPr="005415C9">
        <w:rPr>
          <w:rFonts w:ascii="Times New Roman" w:hAnsi="Times New Roman" w:cs="Times New Roman"/>
          <w:iCs/>
          <w:sz w:val="24"/>
          <w:szCs w:val="24"/>
          <w:lang w:val="en-GB"/>
        </w:rPr>
        <w:t>Eul</w:t>
      </w:r>
      <w:r w:rsidRPr="005415C9">
        <w:rPr>
          <w:rFonts w:ascii="Times New Roman" w:hAnsi="Times New Roman" w:cs="Times New Roman"/>
          <w:iCs/>
          <w:sz w:val="24"/>
          <w:szCs w:val="24"/>
          <w:lang w:val="en-GB"/>
        </w:rPr>
        <w:t>ophidae</w:t>
      </w:r>
      <w:r w:rsidR="00CD657F" w:rsidRPr="005415C9">
        <w:rPr>
          <w:rFonts w:ascii="Times New Roman" w:hAnsi="Times New Roman" w:cs="Times New Roman"/>
          <w:iCs/>
          <w:sz w:val="24"/>
          <w:szCs w:val="24"/>
          <w:lang w:val="en-GB"/>
        </w:rPr>
        <w:t>_</w:t>
      </w:r>
      <w:r w:rsidRPr="005415C9">
        <w:rPr>
          <w:rFonts w:ascii="Times New Roman" w:hAnsi="Times New Roman" w:cs="Times New Roman"/>
          <w:iCs/>
          <w:sz w:val="24"/>
          <w:szCs w:val="24"/>
          <w:lang w:val="en-GB"/>
        </w:rPr>
        <w:t>sp</w:t>
      </w:r>
      <w:proofErr w:type="spellEnd"/>
      <w:r w:rsidRPr="005415C9">
        <w:rPr>
          <w:rFonts w:ascii="Times New Roman" w:hAnsi="Times New Roman" w:cs="Times New Roman"/>
          <w:iCs/>
          <w:sz w:val="24"/>
          <w:szCs w:val="24"/>
          <w:lang w:val="en-GB"/>
        </w:rPr>
        <w:t xml:space="preserve">. </w:t>
      </w:r>
      <w:r w:rsidR="005415C9" w:rsidRPr="005415C9">
        <w:rPr>
          <w:rFonts w:ascii="Times New Roman" w:hAnsi="Times New Roman" w:cs="Times New Roman"/>
          <w:i/>
          <w:sz w:val="24"/>
          <w:szCs w:val="24"/>
          <w:lang w:val="en-GB"/>
        </w:rPr>
        <w:t>d</w:t>
      </w:r>
      <w:r w:rsidRPr="005415C9">
        <w:rPr>
          <w:rFonts w:ascii="Times New Roman" w:hAnsi="Times New Roman" w:cs="Times New Roman"/>
          <w:iCs/>
          <w:sz w:val="24"/>
          <w:szCs w:val="24"/>
          <w:lang w:val="en-GB"/>
        </w:rPr>
        <w:t>:</w:t>
      </w:r>
      <w:r w:rsidR="00CD657F" w:rsidRPr="005415C9">
        <w:rPr>
          <w:rFonts w:ascii="Times New Roman" w:hAnsi="Times New Roman" w:cs="Times New Roman"/>
          <w:sz w:val="24"/>
          <w:szCs w:val="24"/>
          <w:lang w:val="en-GB"/>
        </w:rPr>
        <w:t xml:space="preserve"> </w:t>
      </w:r>
      <w:r w:rsidR="005415C9" w:rsidRPr="005415C9">
        <w:rPr>
          <w:rFonts w:ascii="Times New Roman" w:hAnsi="Times New Roman" w:cs="Times New Roman"/>
          <w:sz w:val="24"/>
          <w:szCs w:val="24"/>
          <w:lang w:val="en-GB"/>
        </w:rPr>
        <w:t xml:space="preserve">out of </w:t>
      </w:r>
      <w:r w:rsidR="00CD657F" w:rsidRPr="005415C9">
        <w:rPr>
          <w:rFonts w:ascii="Times New Roman" w:hAnsi="Times New Roman" w:cs="Times New Roman"/>
          <w:sz w:val="24"/>
          <w:szCs w:val="24"/>
          <w:lang w:val="en-GB"/>
        </w:rPr>
        <w:t xml:space="preserve">217 individuals, 176 (81,1%) were found on </w:t>
      </w:r>
      <w:r w:rsidR="00CD657F" w:rsidRPr="005415C9">
        <w:rPr>
          <w:rFonts w:ascii="Times New Roman" w:hAnsi="Times New Roman" w:cs="Times New Roman"/>
          <w:i/>
          <w:sz w:val="24"/>
          <w:szCs w:val="24"/>
          <w:lang w:val="en-GB"/>
        </w:rPr>
        <w:t>M. laevigata</w:t>
      </w:r>
      <w:r w:rsidR="00CD657F" w:rsidRPr="005415C9">
        <w:rPr>
          <w:rFonts w:ascii="Times New Roman" w:hAnsi="Times New Roman" w:cs="Times New Roman"/>
          <w:sz w:val="24"/>
          <w:szCs w:val="24"/>
          <w:lang w:val="en-GB"/>
        </w:rPr>
        <w:t xml:space="preserve"> </w:t>
      </w:r>
      <w:r w:rsidR="005415C9" w:rsidRPr="005415C9">
        <w:rPr>
          <w:rFonts w:ascii="Times New Roman" w:hAnsi="Times New Roman" w:cs="Times New Roman"/>
          <w:sz w:val="24"/>
          <w:szCs w:val="24"/>
          <w:lang w:val="en-GB"/>
        </w:rPr>
        <w:t xml:space="preserve">galls </w:t>
      </w:r>
      <w:r w:rsidR="00CD657F" w:rsidRPr="005415C9">
        <w:rPr>
          <w:rFonts w:ascii="Times New Roman" w:hAnsi="Times New Roman" w:cs="Times New Roman"/>
          <w:sz w:val="24"/>
          <w:szCs w:val="24"/>
          <w:lang w:val="en-GB"/>
        </w:rPr>
        <w:t xml:space="preserve">and 41 (18,8%) on </w:t>
      </w:r>
      <w:r w:rsidR="00CD657F" w:rsidRPr="005415C9">
        <w:rPr>
          <w:rFonts w:ascii="Times New Roman" w:hAnsi="Times New Roman" w:cs="Times New Roman"/>
          <w:i/>
          <w:sz w:val="24"/>
          <w:szCs w:val="24"/>
          <w:lang w:val="en-GB"/>
        </w:rPr>
        <w:t xml:space="preserve">M. </w:t>
      </w:r>
      <w:proofErr w:type="spellStart"/>
      <w:r w:rsidR="005415C9" w:rsidRPr="005415C9">
        <w:rPr>
          <w:rFonts w:ascii="Times New Roman" w:hAnsi="Times New Roman" w:cs="Times New Roman"/>
          <w:i/>
          <w:sz w:val="24"/>
          <w:szCs w:val="24"/>
          <w:lang w:val="en-GB"/>
        </w:rPr>
        <w:t>glomerata</w:t>
      </w:r>
      <w:proofErr w:type="spellEnd"/>
      <w:r w:rsidR="005415C9" w:rsidRPr="005415C9">
        <w:rPr>
          <w:rFonts w:ascii="Times New Roman" w:hAnsi="Times New Roman" w:cs="Times New Roman"/>
          <w:i/>
          <w:sz w:val="24"/>
          <w:szCs w:val="24"/>
          <w:lang w:val="en-GB"/>
        </w:rPr>
        <w:t xml:space="preserve"> </w:t>
      </w:r>
      <w:r w:rsidR="005415C9" w:rsidRPr="005415C9">
        <w:rPr>
          <w:rFonts w:ascii="Times New Roman" w:hAnsi="Times New Roman" w:cs="Times New Roman"/>
          <w:iCs/>
          <w:sz w:val="24"/>
          <w:szCs w:val="24"/>
          <w:lang w:val="en-GB"/>
        </w:rPr>
        <w:t>ones</w:t>
      </w:r>
      <w:r w:rsidR="00CD657F" w:rsidRPr="005415C9">
        <w:rPr>
          <w:rFonts w:ascii="Times New Roman" w:hAnsi="Times New Roman" w:cs="Times New Roman"/>
          <w:sz w:val="24"/>
          <w:szCs w:val="24"/>
          <w:lang w:val="en-GB"/>
        </w:rPr>
        <w:t xml:space="preserve">. This </w:t>
      </w:r>
      <w:r w:rsidR="005415C9" w:rsidRPr="005415C9">
        <w:rPr>
          <w:rFonts w:ascii="Times New Roman" w:hAnsi="Times New Roman" w:cs="Times New Roman"/>
          <w:sz w:val="24"/>
          <w:szCs w:val="24"/>
          <w:lang w:val="en-GB"/>
        </w:rPr>
        <w:t xml:space="preserve">wasp </w:t>
      </w:r>
      <w:r w:rsidR="00CD657F" w:rsidRPr="005415C9">
        <w:rPr>
          <w:rFonts w:ascii="Times New Roman" w:hAnsi="Times New Roman" w:cs="Times New Roman"/>
          <w:sz w:val="24"/>
          <w:szCs w:val="24"/>
          <w:lang w:val="en-GB"/>
        </w:rPr>
        <w:t xml:space="preserve">species also showed a strong preference for attacking </w:t>
      </w:r>
      <w:r w:rsidR="005415C9" w:rsidRPr="005415C9">
        <w:rPr>
          <w:rFonts w:ascii="Times New Roman" w:hAnsi="Times New Roman" w:cs="Times New Roman"/>
          <w:sz w:val="24"/>
          <w:szCs w:val="24"/>
          <w:lang w:val="en-GB"/>
        </w:rPr>
        <w:t xml:space="preserve">the </w:t>
      </w:r>
      <w:r w:rsidR="00CD657F" w:rsidRPr="005415C9">
        <w:rPr>
          <w:rFonts w:ascii="Times New Roman" w:hAnsi="Times New Roman" w:cs="Times New Roman"/>
          <w:sz w:val="24"/>
          <w:szCs w:val="24"/>
          <w:lang w:val="en-GB"/>
        </w:rPr>
        <w:t xml:space="preserve">stem </w:t>
      </w:r>
      <w:proofErr w:type="spellStart"/>
      <w:r w:rsidR="00CD657F" w:rsidRPr="005415C9">
        <w:rPr>
          <w:rFonts w:ascii="Times New Roman" w:hAnsi="Times New Roman" w:cs="Times New Roman"/>
          <w:sz w:val="24"/>
          <w:szCs w:val="24"/>
          <w:lang w:val="en-GB"/>
        </w:rPr>
        <w:t>gall</w:t>
      </w:r>
      <w:r w:rsidR="005415C9" w:rsidRPr="005415C9">
        <w:rPr>
          <w:rFonts w:ascii="Times New Roman" w:hAnsi="Times New Roman" w:cs="Times New Roman"/>
          <w:sz w:val="24"/>
          <w:szCs w:val="24"/>
          <w:lang w:val="en-GB"/>
        </w:rPr>
        <w:t>er</w:t>
      </w:r>
      <w:proofErr w:type="spellEnd"/>
      <w:r w:rsidR="00CD657F" w:rsidRPr="005415C9">
        <w:rPr>
          <w:rFonts w:ascii="Times New Roman" w:hAnsi="Times New Roman" w:cs="Times New Roman"/>
          <w:sz w:val="24"/>
          <w:szCs w:val="24"/>
          <w:lang w:val="en-GB"/>
        </w:rPr>
        <w:t xml:space="preserve"> species (</w:t>
      </w:r>
      <w:r w:rsidR="00CD657F" w:rsidRPr="005415C9">
        <w:rPr>
          <w:rFonts w:ascii="Times New Roman" w:hAnsi="Times New Roman" w:cs="Times New Roman"/>
          <w:i/>
          <w:sz w:val="24"/>
          <w:szCs w:val="24"/>
          <w:lang w:val="en-GB"/>
        </w:rPr>
        <w:t xml:space="preserve">A. </w:t>
      </w:r>
      <w:proofErr w:type="spellStart"/>
      <w:r w:rsidR="00CD657F" w:rsidRPr="005415C9">
        <w:rPr>
          <w:rFonts w:ascii="Times New Roman" w:hAnsi="Times New Roman" w:cs="Times New Roman"/>
          <w:i/>
          <w:sz w:val="24"/>
          <w:szCs w:val="24"/>
          <w:lang w:val="en-GB"/>
        </w:rPr>
        <w:t>moehni</w:t>
      </w:r>
      <w:proofErr w:type="spellEnd"/>
      <w:r w:rsidR="00CD657F" w:rsidRPr="005415C9">
        <w:rPr>
          <w:rFonts w:ascii="Times New Roman" w:hAnsi="Times New Roman" w:cs="Times New Roman"/>
          <w:sz w:val="24"/>
          <w:szCs w:val="24"/>
          <w:lang w:val="en-GB"/>
        </w:rPr>
        <w:t xml:space="preserve">), </w:t>
      </w:r>
      <w:r w:rsidR="005415C9" w:rsidRPr="005415C9">
        <w:rPr>
          <w:rFonts w:ascii="Times New Roman" w:hAnsi="Times New Roman" w:cs="Times New Roman"/>
          <w:sz w:val="24"/>
          <w:szCs w:val="24"/>
          <w:lang w:val="en-GB"/>
        </w:rPr>
        <w:t xml:space="preserve">with </w:t>
      </w:r>
      <w:r w:rsidR="00CD657F" w:rsidRPr="005415C9">
        <w:rPr>
          <w:rFonts w:ascii="Times New Roman" w:hAnsi="Times New Roman" w:cs="Times New Roman"/>
          <w:sz w:val="24"/>
          <w:szCs w:val="24"/>
          <w:lang w:val="en-GB"/>
        </w:rPr>
        <w:t>213 (91,2%) emerg</w:t>
      </w:r>
      <w:r w:rsidR="005415C9" w:rsidRPr="005415C9">
        <w:rPr>
          <w:rFonts w:ascii="Times New Roman" w:hAnsi="Times New Roman" w:cs="Times New Roman"/>
          <w:sz w:val="24"/>
          <w:szCs w:val="24"/>
          <w:lang w:val="en-GB"/>
        </w:rPr>
        <w:t>ing</w:t>
      </w:r>
      <w:r w:rsidR="00CD657F" w:rsidRPr="005415C9">
        <w:rPr>
          <w:rFonts w:ascii="Times New Roman" w:hAnsi="Times New Roman" w:cs="Times New Roman"/>
          <w:sz w:val="24"/>
          <w:szCs w:val="24"/>
          <w:lang w:val="en-GB"/>
        </w:rPr>
        <w:t xml:space="preserve"> from these galls, </w:t>
      </w:r>
      <w:r w:rsidR="005415C9" w:rsidRPr="005415C9">
        <w:rPr>
          <w:rFonts w:ascii="Times New Roman" w:hAnsi="Times New Roman" w:cs="Times New Roman"/>
          <w:sz w:val="24"/>
          <w:szCs w:val="24"/>
          <w:lang w:val="en-GB"/>
        </w:rPr>
        <w:t xml:space="preserve">and only </w:t>
      </w:r>
      <w:r w:rsidR="00CD657F" w:rsidRPr="005415C9">
        <w:rPr>
          <w:rFonts w:ascii="Times New Roman" w:hAnsi="Times New Roman" w:cs="Times New Roman"/>
          <w:sz w:val="24"/>
          <w:szCs w:val="24"/>
          <w:lang w:val="en-GB"/>
        </w:rPr>
        <w:t xml:space="preserve">four individuals from fusiform galls </w:t>
      </w:r>
      <w:r w:rsidR="005415C9" w:rsidRPr="005415C9">
        <w:rPr>
          <w:rFonts w:ascii="Times New Roman" w:hAnsi="Times New Roman" w:cs="Times New Roman"/>
          <w:sz w:val="24"/>
          <w:szCs w:val="24"/>
          <w:lang w:val="en-GB"/>
        </w:rPr>
        <w:t xml:space="preserve">of </w:t>
      </w:r>
      <w:r w:rsidR="00CD657F" w:rsidRPr="005415C9">
        <w:rPr>
          <w:rFonts w:ascii="Times New Roman" w:hAnsi="Times New Roman" w:cs="Times New Roman"/>
          <w:i/>
          <w:sz w:val="24"/>
          <w:szCs w:val="24"/>
          <w:lang w:val="en-GB"/>
        </w:rPr>
        <w:t xml:space="preserve">M. </w:t>
      </w:r>
      <w:proofErr w:type="spellStart"/>
      <w:r w:rsidR="00CD657F" w:rsidRPr="005415C9">
        <w:rPr>
          <w:rFonts w:ascii="Times New Roman" w:hAnsi="Times New Roman" w:cs="Times New Roman"/>
          <w:i/>
          <w:sz w:val="24"/>
          <w:szCs w:val="24"/>
          <w:lang w:val="en-GB"/>
        </w:rPr>
        <w:t>annulipes</w:t>
      </w:r>
      <w:proofErr w:type="spellEnd"/>
      <w:r w:rsidR="00CD657F" w:rsidRPr="005415C9">
        <w:rPr>
          <w:rFonts w:ascii="Times New Roman" w:hAnsi="Times New Roman" w:cs="Times New Roman"/>
          <w:sz w:val="24"/>
          <w:szCs w:val="24"/>
          <w:lang w:val="en-GB"/>
        </w:rPr>
        <w:t xml:space="preserve">. Another interesting case is </w:t>
      </w:r>
      <w:proofErr w:type="spellStart"/>
      <w:r w:rsidR="00CD657F" w:rsidRPr="005415C9">
        <w:rPr>
          <w:rFonts w:ascii="Times New Roman" w:hAnsi="Times New Roman" w:cs="Times New Roman"/>
          <w:iCs/>
          <w:sz w:val="24"/>
          <w:szCs w:val="24"/>
          <w:lang w:val="en-GB"/>
        </w:rPr>
        <w:t>Eul</w:t>
      </w:r>
      <w:r w:rsidR="005415C9" w:rsidRPr="005415C9">
        <w:rPr>
          <w:rFonts w:ascii="Times New Roman" w:hAnsi="Times New Roman" w:cs="Times New Roman"/>
          <w:iCs/>
          <w:sz w:val="24"/>
          <w:szCs w:val="24"/>
          <w:lang w:val="en-GB"/>
        </w:rPr>
        <w:t>ophidae</w:t>
      </w:r>
      <w:r w:rsidR="00CD657F" w:rsidRPr="005415C9">
        <w:rPr>
          <w:rFonts w:ascii="Times New Roman" w:hAnsi="Times New Roman" w:cs="Times New Roman"/>
          <w:iCs/>
          <w:sz w:val="24"/>
          <w:szCs w:val="24"/>
          <w:lang w:val="en-GB"/>
        </w:rPr>
        <w:t>_</w:t>
      </w:r>
      <w:r w:rsidR="005415C9" w:rsidRPr="005415C9">
        <w:rPr>
          <w:rFonts w:ascii="Times New Roman" w:hAnsi="Times New Roman" w:cs="Times New Roman"/>
          <w:iCs/>
          <w:sz w:val="24"/>
          <w:szCs w:val="24"/>
          <w:lang w:val="en-GB"/>
        </w:rPr>
        <w:t>sp</w:t>
      </w:r>
      <w:proofErr w:type="spellEnd"/>
      <w:r w:rsidR="005415C9" w:rsidRPr="005415C9">
        <w:rPr>
          <w:rFonts w:ascii="Times New Roman" w:hAnsi="Times New Roman" w:cs="Times New Roman"/>
          <w:iCs/>
          <w:sz w:val="24"/>
          <w:szCs w:val="24"/>
          <w:lang w:val="en-GB"/>
        </w:rPr>
        <w:t>.</w:t>
      </w:r>
      <w:r w:rsidR="005415C9" w:rsidRPr="005415C9">
        <w:rPr>
          <w:rFonts w:ascii="Times New Roman" w:hAnsi="Times New Roman" w:cs="Times New Roman"/>
          <w:i/>
          <w:sz w:val="24"/>
          <w:szCs w:val="24"/>
          <w:lang w:val="en-GB"/>
        </w:rPr>
        <w:t xml:space="preserve"> </w:t>
      </w:r>
      <w:r w:rsidR="00CD657F" w:rsidRPr="005415C9">
        <w:rPr>
          <w:rFonts w:ascii="Times New Roman" w:hAnsi="Times New Roman" w:cs="Times New Roman"/>
          <w:i/>
          <w:sz w:val="24"/>
          <w:szCs w:val="24"/>
          <w:lang w:val="en-GB"/>
        </w:rPr>
        <w:t>c</w:t>
      </w:r>
      <w:r w:rsidR="005415C9" w:rsidRPr="005415C9">
        <w:rPr>
          <w:rFonts w:ascii="Times New Roman" w:hAnsi="Times New Roman" w:cs="Times New Roman"/>
          <w:iCs/>
          <w:sz w:val="24"/>
          <w:szCs w:val="24"/>
          <w:lang w:val="en-GB"/>
        </w:rPr>
        <w:t>,</w:t>
      </w:r>
      <w:r w:rsidR="00CD657F" w:rsidRPr="005415C9">
        <w:rPr>
          <w:rFonts w:ascii="Times New Roman" w:hAnsi="Times New Roman" w:cs="Times New Roman"/>
          <w:sz w:val="24"/>
          <w:szCs w:val="24"/>
          <w:lang w:val="en-GB"/>
        </w:rPr>
        <w:t xml:space="preserve"> found only </w:t>
      </w:r>
      <w:r w:rsidR="005415C9" w:rsidRPr="005415C9">
        <w:rPr>
          <w:rFonts w:ascii="Times New Roman" w:hAnsi="Times New Roman" w:cs="Times New Roman"/>
          <w:sz w:val="24"/>
          <w:szCs w:val="24"/>
          <w:lang w:val="en-GB"/>
        </w:rPr>
        <w:t>i</w:t>
      </w:r>
      <w:r w:rsidR="00CD657F" w:rsidRPr="005415C9">
        <w:rPr>
          <w:rFonts w:ascii="Times New Roman" w:hAnsi="Times New Roman" w:cs="Times New Roman"/>
          <w:sz w:val="24"/>
          <w:szCs w:val="24"/>
          <w:lang w:val="en-GB"/>
        </w:rPr>
        <w:t xml:space="preserve">n galls of </w:t>
      </w:r>
      <w:r w:rsidR="00CD657F" w:rsidRPr="005415C9">
        <w:rPr>
          <w:rFonts w:ascii="Times New Roman" w:hAnsi="Times New Roman" w:cs="Times New Roman"/>
          <w:i/>
          <w:sz w:val="24"/>
          <w:szCs w:val="24"/>
          <w:lang w:val="en-GB"/>
        </w:rPr>
        <w:t xml:space="preserve">M. </w:t>
      </w:r>
      <w:proofErr w:type="spellStart"/>
      <w:r w:rsidR="00CD657F" w:rsidRPr="005415C9">
        <w:rPr>
          <w:rFonts w:ascii="Times New Roman" w:hAnsi="Times New Roman" w:cs="Times New Roman"/>
          <w:i/>
          <w:sz w:val="24"/>
          <w:szCs w:val="24"/>
          <w:lang w:val="en-GB"/>
        </w:rPr>
        <w:t>annulipes</w:t>
      </w:r>
      <w:proofErr w:type="spellEnd"/>
      <w:r w:rsidR="00CD657F" w:rsidRPr="005415C9">
        <w:rPr>
          <w:rFonts w:ascii="Times New Roman" w:hAnsi="Times New Roman" w:cs="Times New Roman"/>
          <w:sz w:val="24"/>
          <w:szCs w:val="24"/>
          <w:lang w:val="en-GB"/>
        </w:rPr>
        <w:t xml:space="preserve"> and </w:t>
      </w:r>
      <w:r w:rsidR="00CD657F" w:rsidRPr="005415C9">
        <w:rPr>
          <w:rFonts w:ascii="Times New Roman" w:hAnsi="Times New Roman" w:cs="Times New Roman"/>
          <w:i/>
          <w:sz w:val="24"/>
          <w:szCs w:val="24"/>
          <w:lang w:val="en-GB"/>
        </w:rPr>
        <w:t xml:space="preserve">A. </w:t>
      </w:r>
      <w:proofErr w:type="spellStart"/>
      <w:r w:rsidR="00CD657F" w:rsidRPr="005415C9">
        <w:rPr>
          <w:rFonts w:ascii="Times New Roman" w:hAnsi="Times New Roman" w:cs="Times New Roman"/>
          <w:i/>
          <w:sz w:val="24"/>
          <w:szCs w:val="24"/>
          <w:lang w:val="en-GB"/>
        </w:rPr>
        <w:t>moehni</w:t>
      </w:r>
      <w:proofErr w:type="spellEnd"/>
      <w:r w:rsidR="00CD657F" w:rsidRPr="005415C9">
        <w:rPr>
          <w:rFonts w:ascii="Times New Roman" w:hAnsi="Times New Roman" w:cs="Times New Roman"/>
          <w:sz w:val="24"/>
          <w:szCs w:val="24"/>
          <w:lang w:val="en-GB"/>
        </w:rPr>
        <w:t xml:space="preserve"> </w:t>
      </w:r>
      <w:r w:rsidR="005415C9" w:rsidRPr="005415C9">
        <w:rPr>
          <w:rFonts w:ascii="Times New Roman" w:hAnsi="Times New Roman" w:cs="Times New Roman"/>
          <w:sz w:val="24"/>
          <w:szCs w:val="24"/>
          <w:lang w:val="en-GB"/>
        </w:rPr>
        <w:t xml:space="preserve">induced </w:t>
      </w:r>
      <w:r w:rsidR="00CD657F" w:rsidRPr="005415C9">
        <w:rPr>
          <w:rFonts w:ascii="Times New Roman" w:hAnsi="Times New Roman" w:cs="Times New Roman"/>
          <w:sz w:val="24"/>
          <w:szCs w:val="24"/>
          <w:lang w:val="en-GB"/>
        </w:rPr>
        <w:t xml:space="preserve">on </w:t>
      </w:r>
      <w:r w:rsidR="00CD657F" w:rsidRPr="005415C9">
        <w:rPr>
          <w:rFonts w:ascii="Times New Roman" w:hAnsi="Times New Roman" w:cs="Times New Roman"/>
          <w:i/>
          <w:sz w:val="24"/>
          <w:szCs w:val="24"/>
          <w:lang w:val="en-GB"/>
        </w:rPr>
        <w:t xml:space="preserve">M. </w:t>
      </w:r>
      <w:proofErr w:type="spellStart"/>
      <w:r w:rsidR="00CD657F" w:rsidRPr="005415C9">
        <w:rPr>
          <w:rFonts w:ascii="Times New Roman" w:hAnsi="Times New Roman" w:cs="Times New Roman"/>
          <w:i/>
          <w:sz w:val="24"/>
          <w:szCs w:val="24"/>
          <w:lang w:val="en-GB"/>
        </w:rPr>
        <w:t>glomerata</w:t>
      </w:r>
      <w:proofErr w:type="spellEnd"/>
      <w:r w:rsidR="00CD657F" w:rsidRPr="005415C9">
        <w:rPr>
          <w:rFonts w:ascii="Times New Roman" w:hAnsi="Times New Roman" w:cs="Times New Roman"/>
          <w:sz w:val="24"/>
          <w:szCs w:val="24"/>
          <w:lang w:val="en-GB"/>
        </w:rPr>
        <w:t xml:space="preserve">, even though both gall species were abundantly found on </w:t>
      </w:r>
      <w:r w:rsidR="005415C9" w:rsidRPr="005415C9">
        <w:rPr>
          <w:rFonts w:ascii="Times New Roman" w:hAnsi="Times New Roman" w:cs="Times New Roman"/>
          <w:sz w:val="24"/>
          <w:szCs w:val="24"/>
          <w:lang w:val="en-GB"/>
        </w:rPr>
        <w:t xml:space="preserve">either </w:t>
      </w:r>
      <w:r w:rsidR="00CD657F" w:rsidRPr="005415C9">
        <w:rPr>
          <w:rFonts w:ascii="Times New Roman" w:hAnsi="Times New Roman" w:cs="Times New Roman"/>
          <w:sz w:val="24"/>
          <w:szCs w:val="24"/>
          <w:lang w:val="en-GB"/>
        </w:rPr>
        <w:t xml:space="preserve">host plant, showing a clear </w:t>
      </w:r>
      <w:r w:rsidR="005415C9" w:rsidRPr="005415C9">
        <w:rPr>
          <w:rFonts w:ascii="Times New Roman" w:hAnsi="Times New Roman" w:cs="Times New Roman"/>
          <w:sz w:val="24"/>
          <w:szCs w:val="24"/>
          <w:lang w:val="en-GB"/>
        </w:rPr>
        <w:t xml:space="preserve">host plant species </w:t>
      </w:r>
      <w:r w:rsidR="00CD657F" w:rsidRPr="005415C9">
        <w:rPr>
          <w:rFonts w:ascii="Times New Roman" w:hAnsi="Times New Roman" w:cs="Times New Roman"/>
          <w:sz w:val="24"/>
          <w:szCs w:val="24"/>
          <w:lang w:val="en-GB"/>
        </w:rPr>
        <w:t xml:space="preserve">preference </w:t>
      </w:r>
      <w:r w:rsidR="005415C9" w:rsidRPr="005415C9">
        <w:rPr>
          <w:rFonts w:ascii="Times New Roman" w:hAnsi="Times New Roman" w:cs="Times New Roman"/>
          <w:sz w:val="24"/>
          <w:szCs w:val="24"/>
          <w:lang w:val="en-GB"/>
        </w:rPr>
        <w:t xml:space="preserve">over </w:t>
      </w:r>
      <w:proofErr w:type="spellStart"/>
      <w:r w:rsidR="005415C9" w:rsidRPr="005415C9">
        <w:rPr>
          <w:rFonts w:ascii="Times New Roman" w:hAnsi="Times New Roman" w:cs="Times New Roman"/>
          <w:sz w:val="24"/>
          <w:szCs w:val="24"/>
          <w:lang w:val="en-GB"/>
        </w:rPr>
        <w:t>galler</w:t>
      </w:r>
      <w:proofErr w:type="spellEnd"/>
      <w:r w:rsidR="005415C9" w:rsidRPr="005415C9">
        <w:rPr>
          <w:rFonts w:ascii="Times New Roman" w:hAnsi="Times New Roman" w:cs="Times New Roman"/>
          <w:sz w:val="24"/>
          <w:szCs w:val="24"/>
          <w:lang w:val="en-GB"/>
        </w:rPr>
        <w:t xml:space="preserve"> species preference</w:t>
      </w:r>
      <w:r w:rsidR="00CD657F" w:rsidRPr="005415C9">
        <w:rPr>
          <w:rFonts w:ascii="Times New Roman" w:hAnsi="Times New Roman" w:cs="Times New Roman"/>
          <w:sz w:val="24"/>
          <w:szCs w:val="24"/>
          <w:lang w:val="en-GB"/>
        </w:rPr>
        <w:t>. Th</w:t>
      </w:r>
      <w:r w:rsidR="005415C9" w:rsidRPr="005415C9">
        <w:rPr>
          <w:rFonts w:ascii="Times New Roman" w:hAnsi="Times New Roman" w:cs="Times New Roman"/>
          <w:sz w:val="24"/>
          <w:szCs w:val="24"/>
          <w:lang w:val="en-GB"/>
        </w:rPr>
        <w:t>is</w:t>
      </w:r>
      <w:r w:rsidR="00CD657F" w:rsidRPr="005415C9">
        <w:rPr>
          <w:rFonts w:ascii="Times New Roman" w:hAnsi="Times New Roman" w:cs="Times New Roman"/>
          <w:sz w:val="24"/>
          <w:szCs w:val="24"/>
          <w:lang w:val="en-GB"/>
        </w:rPr>
        <w:t xml:space="preserve"> host </w:t>
      </w:r>
      <w:r w:rsidR="005415C9" w:rsidRPr="005415C9">
        <w:rPr>
          <w:rFonts w:ascii="Times New Roman" w:hAnsi="Times New Roman" w:cs="Times New Roman"/>
          <w:sz w:val="24"/>
          <w:szCs w:val="24"/>
          <w:lang w:val="en-GB"/>
        </w:rPr>
        <w:t xml:space="preserve">plant </w:t>
      </w:r>
      <w:r w:rsidR="00CD657F" w:rsidRPr="005415C9">
        <w:rPr>
          <w:rFonts w:ascii="Times New Roman" w:hAnsi="Times New Roman" w:cs="Times New Roman"/>
          <w:sz w:val="24"/>
          <w:szCs w:val="24"/>
          <w:lang w:val="en-GB"/>
        </w:rPr>
        <w:t xml:space="preserve">effect </w:t>
      </w:r>
      <w:r w:rsidR="005415C9" w:rsidRPr="005415C9">
        <w:rPr>
          <w:rFonts w:ascii="Times New Roman" w:hAnsi="Times New Roman" w:cs="Times New Roman"/>
          <w:sz w:val="24"/>
          <w:szCs w:val="24"/>
          <w:lang w:val="en-GB"/>
        </w:rPr>
        <w:t xml:space="preserve">was </w:t>
      </w:r>
      <w:r w:rsidR="00CD657F" w:rsidRPr="005415C9">
        <w:rPr>
          <w:rFonts w:ascii="Times New Roman" w:hAnsi="Times New Roman" w:cs="Times New Roman"/>
          <w:sz w:val="24"/>
          <w:szCs w:val="24"/>
          <w:lang w:val="en-GB"/>
        </w:rPr>
        <w:t xml:space="preserve">expected to </w:t>
      </w:r>
      <w:r w:rsidR="005415C9" w:rsidRPr="005415C9">
        <w:rPr>
          <w:rFonts w:ascii="Times New Roman" w:hAnsi="Times New Roman" w:cs="Times New Roman"/>
          <w:sz w:val="24"/>
          <w:szCs w:val="24"/>
          <w:lang w:val="en-GB"/>
        </w:rPr>
        <w:t xml:space="preserve">work strongly in this system, since </w:t>
      </w:r>
      <w:r w:rsidR="00CD657F" w:rsidRPr="005415C9">
        <w:rPr>
          <w:rFonts w:ascii="Times New Roman" w:hAnsi="Times New Roman" w:cs="Times New Roman"/>
          <w:sz w:val="24"/>
          <w:szCs w:val="24"/>
          <w:lang w:val="en-GB"/>
        </w:rPr>
        <w:t>i</w:t>
      </w:r>
      <w:r w:rsidR="00494549" w:rsidRPr="005415C9">
        <w:rPr>
          <w:rFonts w:ascii="Times New Roman" w:hAnsi="Times New Roman" w:cs="Times New Roman"/>
          <w:sz w:val="24"/>
          <w:szCs w:val="24"/>
          <w:lang w:val="en-GB"/>
        </w:rPr>
        <w:t xml:space="preserve">t is well known that parasitoids use plant olfactory clues to find the plant hosts of their galling prey (Stone and </w:t>
      </w:r>
      <w:proofErr w:type="spellStart"/>
      <w:r w:rsidR="00494549" w:rsidRPr="005415C9">
        <w:rPr>
          <w:rFonts w:ascii="Times New Roman" w:hAnsi="Times New Roman" w:cs="Times New Roman"/>
          <w:sz w:val="24"/>
          <w:szCs w:val="24"/>
          <w:lang w:val="en-GB"/>
        </w:rPr>
        <w:t>Schonrögge</w:t>
      </w:r>
      <w:proofErr w:type="spellEnd"/>
      <w:r w:rsidR="00494549" w:rsidRPr="005415C9">
        <w:rPr>
          <w:rFonts w:ascii="Times New Roman" w:hAnsi="Times New Roman" w:cs="Times New Roman"/>
          <w:sz w:val="24"/>
          <w:szCs w:val="24"/>
          <w:lang w:val="en-GB"/>
        </w:rPr>
        <w:t xml:space="preserve"> 2003). This host effect has already been found for oak gall parasitoids (</w:t>
      </w:r>
      <w:r w:rsidR="00494549" w:rsidRPr="005415C9">
        <w:rPr>
          <w:rFonts w:ascii="Times New Roman" w:hAnsi="Times New Roman" w:cs="Times New Roman"/>
          <w:color w:val="000000"/>
          <w:sz w:val="24"/>
          <w:szCs w:val="24"/>
          <w:lang w:val="en-GB"/>
        </w:rPr>
        <w:t>Askew et al. 2013</w:t>
      </w:r>
      <w:r w:rsidR="00494549" w:rsidRPr="005415C9">
        <w:rPr>
          <w:rFonts w:ascii="Times New Roman" w:hAnsi="Times New Roman" w:cs="Times New Roman"/>
          <w:sz w:val="24"/>
          <w:szCs w:val="24"/>
          <w:lang w:val="en-GB"/>
        </w:rPr>
        <w:t xml:space="preserve">), perhaps the best studied </w:t>
      </w:r>
      <w:proofErr w:type="spellStart"/>
      <w:r w:rsidR="00494549" w:rsidRPr="005415C9">
        <w:rPr>
          <w:rFonts w:ascii="Times New Roman" w:hAnsi="Times New Roman" w:cs="Times New Roman"/>
          <w:sz w:val="24"/>
          <w:szCs w:val="24"/>
          <w:lang w:val="en-GB"/>
        </w:rPr>
        <w:t>galler-parasitoid</w:t>
      </w:r>
      <w:proofErr w:type="spellEnd"/>
      <w:r w:rsidR="00494549" w:rsidRPr="005415C9">
        <w:rPr>
          <w:rFonts w:ascii="Times New Roman" w:hAnsi="Times New Roman" w:cs="Times New Roman"/>
          <w:sz w:val="24"/>
          <w:szCs w:val="24"/>
          <w:lang w:val="en-GB"/>
        </w:rPr>
        <w:t xml:space="preserve"> system</w:t>
      </w:r>
      <w:r w:rsidR="005415C9" w:rsidRPr="005415C9">
        <w:rPr>
          <w:rFonts w:ascii="Times New Roman" w:hAnsi="Times New Roman" w:cs="Times New Roman"/>
          <w:sz w:val="24"/>
          <w:szCs w:val="24"/>
          <w:lang w:val="en-GB"/>
        </w:rPr>
        <w:t>.</w:t>
      </w:r>
    </w:p>
    <w:p w14:paraId="58F87BB2" w14:textId="36459B81" w:rsidR="00CD657F" w:rsidRDefault="00CD657F" w:rsidP="00CD657F">
      <w:pPr>
        <w:spacing w:line="480" w:lineRule="auto"/>
        <w:ind w:firstLine="720"/>
        <w:jc w:val="both"/>
        <w:rPr>
          <w:rFonts w:ascii="Times New Roman" w:hAnsi="Times New Roman" w:cs="Times New Roman"/>
          <w:sz w:val="24"/>
          <w:szCs w:val="24"/>
          <w:lang w:val="en-GB"/>
        </w:rPr>
      </w:pPr>
      <w:r w:rsidRPr="002F1AC1">
        <w:rPr>
          <w:rFonts w:ascii="Times New Roman" w:hAnsi="Times New Roman" w:cs="Times New Roman"/>
          <w:sz w:val="24"/>
          <w:szCs w:val="24"/>
          <w:lang w:val="en-GB"/>
        </w:rPr>
        <w:t xml:space="preserve">However, </w:t>
      </w:r>
      <w:r w:rsidR="005415C9" w:rsidRPr="002F1AC1">
        <w:rPr>
          <w:rFonts w:ascii="Times New Roman" w:hAnsi="Times New Roman" w:cs="Times New Roman"/>
          <w:sz w:val="24"/>
          <w:szCs w:val="24"/>
          <w:lang w:val="en-GB"/>
        </w:rPr>
        <w:t xml:space="preserve">looking closely at the </w:t>
      </w:r>
      <w:r w:rsidRPr="002F1AC1">
        <w:rPr>
          <w:rFonts w:ascii="Times New Roman" w:hAnsi="Times New Roman" w:cs="Times New Roman"/>
          <w:sz w:val="24"/>
          <w:szCs w:val="24"/>
          <w:lang w:val="en-GB"/>
        </w:rPr>
        <w:t xml:space="preserve">network formed </w:t>
      </w:r>
      <w:r w:rsidR="00AA2A99" w:rsidRPr="002F1AC1">
        <w:rPr>
          <w:rFonts w:ascii="Times New Roman" w:hAnsi="Times New Roman" w:cs="Times New Roman"/>
          <w:sz w:val="24"/>
          <w:szCs w:val="24"/>
          <w:lang w:val="en-GB"/>
        </w:rPr>
        <w:t xml:space="preserve">when </w:t>
      </w:r>
      <w:proofErr w:type="spellStart"/>
      <w:r w:rsidRPr="002F1AC1">
        <w:rPr>
          <w:rFonts w:ascii="Times New Roman" w:hAnsi="Times New Roman" w:cs="Times New Roman"/>
          <w:sz w:val="24"/>
          <w:szCs w:val="24"/>
          <w:lang w:val="en-GB"/>
        </w:rPr>
        <w:t>galler</w:t>
      </w:r>
      <w:proofErr w:type="spellEnd"/>
      <w:r w:rsidRPr="002F1AC1">
        <w:rPr>
          <w:rFonts w:ascii="Times New Roman" w:hAnsi="Times New Roman" w:cs="Times New Roman"/>
          <w:sz w:val="24"/>
          <w:szCs w:val="24"/>
          <w:lang w:val="en-GB"/>
        </w:rPr>
        <w:t xml:space="preserve"> species and host plant</w:t>
      </w:r>
      <w:r w:rsidR="00AA2A99" w:rsidRPr="002F1AC1">
        <w:rPr>
          <w:rFonts w:ascii="Times New Roman" w:hAnsi="Times New Roman" w:cs="Times New Roman"/>
          <w:sz w:val="24"/>
          <w:szCs w:val="24"/>
          <w:lang w:val="en-GB"/>
        </w:rPr>
        <w:t>s</w:t>
      </w:r>
      <w:r w:rsidRPr="002F1AC1">
        <w:rPr>
          <w:rFonts w:ascii="Times New Roman" w:hAnsi="Times New Roman" w:cs="Times New Roman"/>
          <w:sz w:val="24"/>
          <w:szCs w:val="24"/>
          <w:lang w:val="en-GB"/>
        </w:rPr>
        <w:t xml:space="preserve"> </w:t>
      </w:r>
      <w:r w:rsidR="00AA2A99" w:rsidRPr="002F1AC1">
        <w:rPr>
          <w:rFonts w:ascii="Times New Roman" w:hAnsi="Times New Roman" w:cs="Times New Roman"/>
          <w:sz w:val="24"/>
          <w:szCs w:val="24"/>
          <w:lang w:val="en-GB"/>
        </w:rPr>
        <w:t xml:space="preserve">are used as clustering effects </w:t>
      </w:r>
      <w:r w:rsidR="005415C9" w:rsidRPr="002F1AC1">
        <w:rPr>
          <w:rFonts w:ascii="Times New Roman" w:hAnsi="Times New Roman" w:cs="Times New Roman"/>
          <w:sz w:val="24"/>
          <w:szCs w:val="24"/>
          <w:lang w:val="en-GB"/>
        </w:rPr>
        <w:t>(</w:t>
      </w:r>
      <w:proofErr w:type="spellStart"/>
      <w:r w:rsidR="005415C9" w:rsidRPr="002F1AC1">
        <w:rPr>
          <w:rFonts w:ascii="Times New Roman" w:hAnsi="Times New Roman" w:cs="Times New Roman"/>
          <w:sz w:val="24"/>
          <w:szCs w:val="24"/>
          <w:lang w:val="en-GB"/>
        </w:rPr>
        <w:t>galler</w:t>
      </w:r>
      <w:proofErr w:type="spellEnd"/>
      <w:r w:rsidR="005415C9" w:rsidRPr="002F1AC1">
        <w:rPr>
          <w:rFonts w:ascii="Times New Roman" w:hAnsi="Times New Roman" w:cs="Times New Roman"/>
          <w:sz w:val="24"/>
          <w:szCs w:val="24"/>
          <w:lang w:val="en-GB"/>
        </w:rPr>
        <w:t xml:space="preserve">-plant </w:t>
      </w:r>
      <w:r w:rsidRPr="002F1AC1">
        <w:rPr>
          <w:rFonts w:ascii="Times New Roman" w:hAnsi="Times New Roman" w:cs="Times New Roman"/>
          <w:sz w:val="24"/>
          <w:szCs w:val="24"/>
          <w:lang w:val="en-GB"/>
        </w:rPr>
        <w:t>interaction</w:t>
      </w:r>
      <w:r w:rsidR="005415C9" w:rsidRPr="002F1AC1">
        <w:rPr>
          <w:rFonts w:ascii="Times New Roman" w:hAnsi="Times New Roman" w:cs="Times New Roman"/>
          <w:sz w:val="24"/>
          <w:szCs w:val="24"/>
          <w:lang w:val="en-GB"/>
        </w:rPr>
        <w:t>,</w:t>
      </w:r>
      <w:r w:rsidRPr="002F1AC1">
        <w:rPr>
          <w:rFonts w:ascii="Times New Roman" w:hAnsi="Times New Roman" w:cs="Times New Roman"/>
          <w:sz w:val="24"/>
          <w:szCs w:val="24"/>
          <w:lang w:val="en-GB"/>
        </w:rPr>
        <w:t xml:space="preserve"> GPI), we see that </w:t>
      </w:r>
      <w:r w:rsidR="005415C9" w:rsidRPr="002F1AC1">
        <w:rPr>
          <w:rFonts w:ascii="Times New Roman" w:hAnsi="Times New Roman" w:cs="Times New Roman"/>
          <w:sz w:val="24"/>
          <w:szCs w:val="24"/>
          <w:lang w:val="en-GB"/>
        </w:rPr>
        <w:t xml:space="preserve">for the </w:t>
      </w:r>
      <w:r w:rsidRPr="002F1AC1">
        <w:rPr>
          <w:rFonts w:ascii="Times New Roman" w:hAnsi="Times New Roman" w:cs="Times New Roman"/>
          <w:sz w:val="24"/>
          <w:szCs w:val="24"/>
          <w:lang w:val="en-GB"/>
        </w:rPr>
        <w:t xml:space="preserve">oligophagous </w:t>
      </w:r>
      <w:proofErr w:type="spellStart"/>
      <w:r w:rsidRPr="002F1AC1">
        <w:rPr>
          <w:rFonts w:ascii="Times New Roman" w:hAnsi="Times New Roman" w:cs="Times New Roman"/>
          <w:sz w:val="24"/>
          <w:szCs w:val="24"/>
          <w:lang w:val="en-GB"/>
        </w:rPr>
        <w:t>galler</w:t>
      </w:r>
      <w:proofErr w:type="spellEnd"/>
      <w:r w:rsidRPr="002F1AC1">
        <w:rPr>
          <w:rFonts w:ascii="Times New Roman" w:hAnsi="Times New Roman" w:cs="Times New Roman"/>
          <w:sz w:val="24"/>
          <w:szCs w:val="24"/>
          <w:lang w:val="en-GB"/>
        </w:rPr>
        <w:t xml:space="preserve"> species </w:t>
      </w:r>
      <w:r w:rsidR="005415C9" w:rsidRPr="002F1AC1">
        <w:rPr>
          <w:rFonts w:ascii="Times New Roman" w:hAnsi="Times New Roman" w:cs="Times New Roman"/>
          <w:sz w:val="24"/>
          <w:szCs w:val="24"/>
          <w:lang w:val="en-GB"/>
        </w:rPr>
        <w:t xml:space="preserve">their two nodes (one for each plant species) </w:t>
      </w:r>
      <w:r w:rsidRPr="002F1AC1">
        <w:rPr>
          <w:rFonts w:ascii="Times New Roman" w:hAnsi="Times New Roman" w:cs="Times New Roman"/>
          <w:sz w:val="24"/>
          <w:szCs w:val="24"/>
          <w:lang w:val="en-GB"/>
        </w:rPr>
        <w:t xml:space="preserve">were placed on the same module regardless of </w:t>
      </w:r>
      <w:r w:rsidR="005415C9" w:rsidRPr="002F1AC1">
        <w:rPr>
          <w:rFonts w:ascii="Times New Roman" w:hAnsi="Times New Roman" w:cs="Times New Roman"/>
          <w:sz w:val="24"/>
          <w:szCs w:val="24"/>
          <w:lang w:val="en-GB"/>
        </w:rPr>
        <w:t xml:space="preserve">the </w:t>
      </w:r>
      <w:r w:rsidRPr="002F1AC1">
        <w:rPr>
          <w:rFonts w:ascii="Times New Roman" w:hAnsi="Times New Roman" w:cs="Times New Roman"/>
          <w:sz w:val="24"/>
          <w:szCs w:val="24"/>
          <w:lang w:val="en-GB"/>
        </w:rPr>
        <w:t>plant they were found</w:t>
      </w:r>
      <w:r w:rsidR="005415C9" w:rsidRPr="002F1AC1">
        <w:rPr>
          <w:rFonts w:ascii="Times New Roman" w:hAnsi="Times New Roman" w:cs="Times New Roman"/>
          <w:sz w:val="24"/>
          <w:szCs w:val="24"/>
          <w:lang w:val="en-GB"/>
        </w:rPr>
        <w:t xml:space="preserve"> on</w:t>
      </w:r>
      <w:r w:rsidRPr="002F1AC1">
        <w:rPr>
          <w:rFonts w:ascii="Times New Roman" w:hAnsi="Times New Roman" w:cs="Times New Roman"/>
          <w:sz w:val="24"/>
          <w:szCs w:val="24"/>
          <w:lang w:val="en-GB"/>
        </w:rPr>
        <w:t xml:space="preserve">, the only exception </w:t>
      </w:r>
      <w:r w:rsidR="005415C9" w:rsidRPr="002F1AC1">
        <w:rPr>
          <w:rFonts w:ascii="Times New Roman" w:hAnsi="Times New Roman" w:cs="Times New Roman"/>
          <w:sz w:val="24"/>
          <w:szCs w:val="24"/>
          <w:lang w:val="en-GB"/>
        </w:rPr>
        <w:t xml:space="preserve">being the </w:t>
      </w:r>
      <w:r w:rsidRPr="002F1AC1">
        <w:rPr>
          <w:rFonts w:ascii="Times New Roman" w:hAnsi="Times New Roman" w:cs="Times New Roman"/>
          <w:sz w:val="24"/>
          <w:szCs w:val="24"/>
          <w:lang w:val="en-GB"/>
        </w:rPr>
        <w:t xml:space="preserve">fusiform </w:t>
      </w:r>
      <w:proofErr w:type="spellStart"/>
      <w:r w:rsidRPr="002F1AC1">
        <w:rPr>
          <w:rFonts w:ascii="Times New Roman" w:hAnsi="Times New Roman" w:cs="Times New Roman"/>
          <w:sz w:val="24"/>
          <w:szCs w:val="24"/>
          <w:lang w:val="en-GB"/>
        </w:rPr>
        <w:t>galler</w:t>
      </w:r>
      <w:proofErr w:type="spellEnd"/>
      <w:r w:rsidRPr="002F1AC1">
        <w:rPr>
          <w:rFonts w:ascii="Times New Roman" w:hAnsi="Times New Roman" w:cs="Times New Roman"/>
          <w:sz w:val="24"/>
          <w:szCs w:val="24"/>
          <w:lang w:val="en-GB"/>
        </w:rPr>
        <w:t xml:space="preserve"> </w:t>
      </w:r>
      <w:r w:rsidRPr="002F1AC1">
        <w:rPr>
          <w:rFonts w:ascii="Times New Roman" w:hAnsi="Times New Roman" w:cs="Times New Roman"/>
          <w:i/>
          <w:sz w:val="24"/>
          <w:szCs w:val="24"/>
          <w:lang w:val="en-GB"/>
        </w:rPr>
        <w:t xml:space="preserve">M. </w:t>
      </w:r>
      <w:proofErr w:type="spellStart"/>
      <w:r w:rsidRPr="002F1AC1">
        <w:rPr>
          <w:rFonts w:ascii="Times New Roman" w:hAnsi="Times New Roman" w:cs="Times New Roman"/>
          <w:i/>
          <w:sz w:val="24"/>
          <w:szCs w:val="24"/>
          <w:lang w:val="en-GB"/>
        </w:rPr>
        <w:t>annulipes</w:t>
      </w:r>
      <w:proofErr w:type="spellEnd"/>
      <w:r w:rsidRPr="002F1AC1">
        <w:rPr>
          <w:rFonts w:ascii="Times New Roman" w:hAnsi="Times New Roman" w:cs="Times New Roman"/>
          <w:sz w:val="24"/>
          <w:szCs w:val="24"/>
          <w:lang w:val="en-GB"/>
        </w:rPr>
        <w:t>. For this species</w:t>
      </w:r>
      <w:r w:rsidR="005415C9" w:rsidRPr="002F1AC1">
        <w:rPr>
          <w:rFonts w:ascii="Times New Roman" w:hAnsi="Times New Roman" w:cs="Times New Roman"/>
          <w:sz w:val="24"/>
          <w:szCs w:val="24"/>
          <w:lang w:val="en-GB"/>
        </w:rPr>
        <w:t xml:space="preserve"> only</w:t>
      </w:r>
      <w:r w:rsidRPr="002F1AC1">
        <w:rPr>
          <w:rFonts w:ascii="Times New Roman" w:hAnsi="Times New Roman" w:cs="Times New Roman"/>
          <w:sz w:val="24"/>
          <w:szCs w:val="24"/>
          <w:lang w:val="en-GB"/>
        </w:rPr>
        <w:t xml:space="preserve">, galls found on </w:t>
      </w:r>
      <w:r w:rsidRPr="002F1AC1">
        <w:rPr>
          <w:rFonts w:ascii="Times New Roman" w:hAnsi="Times New Roman" w:cs="Times New Roman"/>
          <w:i/>
          <w:sz w:val="24"/>
          <w:szCs w:val="24"/>
          <w:lang w:val="en-GB"/>
        </w:rPr>
        <w:t xml:space="preserve">M. </w:t>
      </w:r>
      <w:proofErr w:type="spellStart"/>
      <w:r w:rsidRPr="002F1AC1">
        <w:rPr>
          <w:rFonts w:ascii="Times New Roman" w:hAnsi="Times New Roman" w:cs="Times New Roman"/>
          <w:i/>
          <w:sz w:val="24"/>
          <w:szCs w:val="24"/>
          <w:lang w:val="en-GB"/>
        </w:rPr>
        <w:t>glomerata</w:t>
      </w:r>
      <w:proofErr w:type="spellEnd"/>
      <w:r w:rsidRPr="002F1AC1">
        <w:rPr>
          <w:rFonts w:ascii="Times New Roman" w:hAnsi="Times New Roman" w:cs="Times New Roman"/>
          <w:sz w:val="24"/>
          <w:szCs w:val="24"/>
          <w:lang w:val="en-GB"/>
        </w:rPr>
        <w:t xml:space="preserve"> </w:t>
      </w:r>
      <w:r w:rsidR="005415C9" w:rsidRPr="002F1AC1">
        <w:rPr>
          <w:rFonts w:ascii="Times New Roman" w:hAnsi="Times New Roman" w:cs="Times New Roman"/>
          <w:sz w:val="24"/>
          <w:szCs w:val="24"/>
          <w:lang w:val="en-GB"/>
        </w:rPr>
        <w:t xml:space="preserve">shared </w:t>
      </w:r>
      <w:r w:rsidRPr="002F1AC1">
        <w:rPr>
          <w:rFonts w:ascii="Times New Roman" w:hAnsi="Times New Roman" w:cs="Times New Roman"/>
          <w:sz w:val="24"/>
          <w:szCs w:val="24"/>
          <w:lang w:val="en-GB"/>
        </w:rPr>
        <w:t>a module with the cylindrical (</w:t>
      </w:r>
      <w:r w:rsidRPr="002F1AC1">
        <w:rPr>
          <w:rFonts w:ascii="Times New Roman" w:hAnsi="Times New Roman" w:cs="Times New Roman"/>
          <w:i/>
          <w:sz w:val="24"/>
          <w:szCs w:val="24"/>
          <w:lang w:val="en-GB"/>
        </w:rPr>
        <w:t xml:space="preserve">L. </w:t>
      </w:r>
      <w:proofErr w:type="spellStart"/>
      <w:r w:rsidRPr="002F1AC1">
        <w:rPr>
          <w:rFonts w:ascii="Times New Roman" w:hAnsi="Times New Roman" w:cs="Times New Roman"/>
          <w:i/>
          <w:sz w:val="24"/>
          <w:szCs w:val="24"/>
          <w:lang w:val="en-GB"/>
        </w:rPr>
        <w:t>cylindrica</w:t>
      </w:r>
      <w:proofErr w:type="spellEnd"/>
      <w:r w:rsidRPr="002F1AC1">
        <w:rPr>
          <w:rFonts w:ascii="Times New Roman" w:hAnsi="Times New Roman" w:cs="Times New Roman"/>
          <w:sz w:val="24"/>
          <w:szCs w:val="24"/>
          <w:lang w:val="en-GB"/>
        </w:rPr>
        <w:t>) and spherical (</w:t>
      </w:r>
      <w:r w:rsidRPr="002F1AC1">
        <w:rPr>
          <w:rFonts w:ascii="Times New Roman" w:hAnsi="Times New Roman" w:cs="Times New Roman"/>
          <w:i/>
          <w:sz w:val="24"/>
          <w:szCs w:val="24"/>
          <w:lang w:val="en-GB"/>
        </w:rPr>
        <w:t>L. spherical</w:t>
      </w:r>
      <w:r w:rsidRPr="002F1AC1">
        <w:rPr>
          <w:rFonts w:ascii="Times New Roman" w:hAnsi="Times New Roman" w:cs="Times New Roman"/>
          <w:sz w:val="24"/>
          <w:szCs w:val="24"/>
          <w:lang w:val="en-GB"/>
        </w:rPr>
        <w:t xml:space="preserve">) galls, while those found on </w:t>
      </w:r>
      <w:r w:rsidRPr="002F1AC1">
        <w:rPr>
          <w:rFonts w:ascii="Times New Roman" w:hAnsi="Times New Roman" w:cs="Times New Roman"/>
          <w:i/>
          <w:sz w:val="24"/>
          <w:szCs w:val="24"/>
          <w:lang w:val="en-GB"/>
        </w:rPr>
        <w:t>M. laevigata</w:t>
      </w:r>
      <w:r w:rsidRPr="002F1AC1">
        <w:rPr>
          <w:rFonts w:ascii="Times New Roman" w:hAnsi="Times New Roman" w:cs="Times New Roman"/>
          <w:sz w:val="24"/>
          <w:szCs w:val="24"/>
          <w:lang w:val="en-GB"/>
        </w:rPr>
        <w:t xml:space="preserve"> were placed in </w:t>
      </w:r>
      <w:r w:rsidR="005415C9" w:rsidRPr="002F1AC1">
        <w:rPr>
          <w:rFonts w:ascii="Times New Roman" w:hAnsi="Times New Roman" w:cs="Times New Roman"/>
          <w:sz w:val="24"/>
          <w:szCs w:val="24"/>
          <w:lang w:val="en-GB"/>
        </w:rPr>
        <w:t xml:space="preserve">a </w:t>
      </w:r>
      <w:r w:rsidRPr="002F1AC1">
        <w:rPr>
          <w:rFonts w:ascii="Times New Roman" w:hAnsi="Times New Roman" w:cs="Times New Roman"/>
          <w:sz w:val="24"/>
          <w:szCs w:val="24"/>
          <w:lang w:val="en-GB"/>
        </w:rPr>
        <w:t>module with vein galls (</w:t>
      </w:r>
      <w:r w:rsidRPr="002F1AC1">
        <w:rPr>
          <w:rFonts w:ascii="Times New Roman" w:hAnsi="Times New Roman" w:cs="Times New Roman"/>
          <w:i/>
          <w:sz w:val="24"/>
          <w:szCs w:val="24"/>
          <w:lang w:val="en-GB"/>
        </w:rPr>
        <w:t xml:space="preserve">A. </w:t>
      </w:r>
      <w:proofErr w:type="spellStart"/>
      <w:r w:rsidRPr="002F1AC1">
        <w:rPr>
          <w:rFonts w:ascii="Times New Roman" w:hAnsi="Times New Roman" w:cs="Times New Roman"/>
          <w:i/>
          <w:sz w:val="24"/>
          <w:szCs w:val="24"/>
          <w:lang w:val="en-GB"/>
        </w:rPr>
        <w:t>glomerateae</w:t>
      </w:r>
      <w:proofErr w:type="spellEnd"/>
      <w:r w:rsidRPr="002F1AC1">
        <w:rPr>
          <w:rFonts w:ascii="Times New Roman" w:hAnsi="Times New Roman" w:cs="Times New Roman"/>
          <w:sz w:val="24"/>
          <w:szCs w:val="24"/>
          <w:lang w:val="en-GB"/>
        </w:rPr>
        <w:t xml:space="preserve">). </w:t>
      </w:r>
      <w:r w:rsidR="005415C9" w:rsidRPr="002F1AC1">
        <w:rPr>
          <w:rFonts w:ascii="Times New Roman" w:hAnsi="Times New Roman" w:cs="Times New Roman"/>
          <w:sz w:val="24"/>
          <w:szCs w:val="24"/>
          <w:lang w:val="en-GB"/>
        </w:rPr>
        <w:t>This may reflect</w:t>
      </w:r>
      <w:r w:rsidR="00DD28C5" w:rsidRPr="002F1AC1">
        <w:rPr>
          <w:rFonts w:ascii="Times New Roman" w:hAnsi="Times New Roman" w:cs="Times New Roman"/>
          <w:sz w:val="24"/>
          <w:szCs w:val="24"/>
          <w:lang w:val="en-GB"/>
        </w:rPr>
        <w:t xml:space="preserve"> cases such as</w:t>
      </w:r>
      <w:r w:rsidRPr="002F1AC1">
        <w:rPr>
          <w:rFonts w:ascii="Times New Roman" w:hAnsi="Times New Roman" w:cs="Times New Roman"/>
          <w:sz w:val="24"/>
          <w:szCs w:val="24"/>
          <w:lang w:val="en-GB"/>
        </w:rPr>
        <w:t xml:space="preserve">, for example, </w:t>
      </w:r>
      <w:r w:rsidR="00DD28C5" w:rsidRPr="002F1AC1">
        <w:rPr>
          <w:rFonts w:ascii="Times New Roman" w:hAnsi="Times New Roman" w:cs="Times New Roman"/>
          <w:sz w:val="24"/>
          <w:szCs w:val="24"/>
          <w:lang w:val="en-GB"/>
        </w:rPr>
        <w:t xml:space="preserve">out of </w:t>
      </w:r>
      <w:r w:rsidRPr="002F1AC1">
        <w:rPr>
          <w:rFonts w:ascii="Times New Roman" w:hAnsi="Times New Roman" w:cs="Times New Roman"/>
          <w:sz w:val="24"/>
          <w:szCs w:val="24"/>
          <w:lang w:val="en-GB"/>
        </w:rPr>
        <w:t xml:space="preserve">68 individuals of </w:t>
      </w:r>
      <w:proofErr w:type="spellStart"/>
      <w:r w:rsidR="005415C9" w:rsidRPr="002F1AC1">
        <w:rPr>
          <w:rFonts w:ascii="Times New Roman" w:hAnsi="Times New Roman" w:cs="Times New Roman"/>
          <w:sz w:val="24"/>
          <w:szCs w:val="24"/>
          <w:lang w:val="en-GB"/>
        </w:rPr>
        <w:t>Platygastridae</w:t>
      </w:r>
      <w:proofErr w:type="spellEnd"/>
      <w:r w:rsidR="005415C9" w:rsidRPr="002F1AC1">
        <w:rPr>
          <w:rFonts w:ascii="Times New Roman" w:hAnsi="Times New Roman" w:cs="Times New Roman"/>
          <w:sz w:val="24"/>
          <w:szCs w:val="24"/>
          <w:lang w:val="en-GB"/>
        </w:rPr>
        <w:t xml:space="preserve"> sp. </w:t>
      </w:r>
      <w:r w:rsidRPr="002F1AC1">
        <w:rPr>
          <w:rFonts w:ascii="Times New Roman" w:hAnsi="Times New Roman" w:cs="Times New Roman"/>
          <w:i/>
          <w:sz w:val="24"/>
          <w:szCs w:val="24"/>
          <w:lang w:val="en-GB"/>
        </w:rPr>
        <w:t>a</w:t>
      </w:r>
      <w:r w:rsidRPr="002F1AC1">
        <w:rPr>
          <w:rFonts w:ascii="Times New Roman" w:hAnsi="Times New Roman" w:cs="Times New Roman"/>
          <w:sz w:val="24"/>
          <w:szCs w:val="24"/>
          <w:lang w:val="en-GB"/>
        </w:rPr>
        <w:t>, 18 emerg</w:t>
      </w:r>
      <w:r w:rsidR="00AA2A99" w:rsidRPr="002F1AC1">
        <w:rPr>
          <w:rFonts w:ascii="Times New Roman" w:hAnsi="Times New Roman" w:cs="Times New Roman"/>
          <w:sz w:val="24"/>
          <w:szCs w:val="24"/>
          <w:lang w:val="en-GB"/>
        </w:rPr>
        <w:t>ing</w:t>
      </w:r>
      <w:r w:rsidRPr="002F1AC1">
        <w:rPr>
          <w:rFonts w:ascii="Times New Roman" w:hAnsi="Times New Roman" w:cs="Times New Roman"/>
          <w:sz w:val="24"/>
          <w:szCs w:val="24"/>
          <w:lang w:val="en-GB"/>
        </w:rPr>
        <w:t xml:space="preserve"> from galls of </w:t>
      </w:r>
      <w:r w:rsidRPr="002F1AC1">
        <w:rPr>
          <w:rFonts w:ascii="Times New Roman" w:hAnsi="Times New Roman" w:cs="Times New Roman"/>
          <w:i/>
          <w:sz w:val="24"/>
          <w:szCs w:val="24"/>
          <w:lang w:val="en-GB"/>
        </w:rPr>
        <w:t xml:space="preserve">M. </w:t>
      </w:r>
      <w:proofErr w:type="spellStart"/>
      <w:r w:rsidRPr="002F1AC1">
        <w:rPr>
          <w:rFonts w:ascii="Times New Roman" w:hAnsi="Times New Roman" w:cs="Times New Roman"/>
          <w:i/>
          <w:sz w:val="24"/>
          <w:szCs w:val="24"/>
          <w:lang w:val="en-GB"/>
        </w:rPr>
        <w:t>annulipes</w:t>
      </w:r>
      <w:proofErr w:type="spellEnd"/>
      <w:r w:rsidRPr="002F1AC1">
        <w:rPr>
          <w:rFonts w:ascii="Times New Roman" w:hAnsi="Times New Roman" w:cs="Times New Roman"/>
          <w:sz w:val="24"/>
          <w:szCs w:val="24"/>
          <w:lang w:val="en-GB"/>
        </w:rPr>
        <w:t xml:space="preserve"> on </w:t>
      </w:r>
      <w:r w:rsidRPr="002F1AC1">
        <w:rPr>
          <w:rFonts w:ascii="Times New Roman" w:hAnsi="Times New Roman" w:cs="Times New Roman"/>
          <w:i/>
          <w:sz w:val="24"/>
          <w:szCs w:val="24"/>
          <w:lang w:val="en-GB"/>
        </w:rPr>
        <w:t xml:space="preserve">M. </w:t>
      </w:r>
      <w:proofErr w:type="spellStart"/>
      <w:r w:rsidRPr="002F1AC1">
        <w:rPr>
          <w:rFonts w:ascii="Times New Roman" w:hAnsi="Times New Roman" w:cs="Times New Roman"/>
          <w:i/>
          <w:sz w:val="24"/>
          <w:szCs w:val="24"/>
          <w:lang w:val="en-GB"/>
        </w:rPr>
        <w:t>glomerata</w:t>
      </w:r>
      <w:proofErr w:type="spellEnd"/>
      <w:r w:rsidRPr="002F1AC1">
        <w:rPr>
          <w:rFonts w:ascii="Times New Roman" w:hAnsi="Times New Roman" w:cs="Times New Roman"/>
          <w:sz w:val="24"/>
          <w:szCs w:val="24"/>
          <w:lang w:val="en-GB"/>
        </w:rPr>
        <w:t xml:space="preserve">, but none </w:t>
      </w:r>
      <w:r w:rsidR="00DD28C5" w:rsidRPr="002F1AC1">
        <w:rPr>
          <w:rFonts w:ascii="Times New Roman" w:hAnsi="Times New Roman" w:cs="Times New Roman"/>
          <w:sz w:val="24"/>
          <w:szCs w:val="24"/>
          <w:lang w:val="en-GB"/>
        </w:rPr>
        <w:t xml:space="preserve">from </w:t>
      </w:r>
      <w:r w:rsidRPr="002F1AC1">
        <w:rPr>
          <w:rFonts w:ascii="Times New Roman" w:hAnsi="Times New Roman" w:cs="Times New Roman"/>
          <w:sz w:val="24"/>
          <w:szCs w:val="24"/>
          <w:lang w:val="en-GB"/>
        </w:rPr>
        <w:t xml:space="preserve">the same galls on </w:t>
      </w:r>
      <w:r w:rsidRPr="002F1AC1">
        <w:rPr>
          <w:rFonts w:ascii="Times New Roman" w:hAnsi="Times New Roman" w:cs="Times New Roman"/>
          <w:i/>
          <w:sz w:val="24"/>
          <w:szCs w:val="24"/>
          <w:lang w:val="en-GB"/>
        </w:rPr>
        <w:t>M. laevigata</w:t>
      </w:r>
      <w:r w:rsidRPr="002F1AC1">
        <w:rPr>
          <w:rFonts w:ascii="Times New Roman" w:hAnsi="Times New Roman" w:cs="Times New Roman"/>
          <w:sz w:val="24"/>
          <w:szCs w:val="24"/>
          <w:lang w:val="en-GB"/>
        </w:rPr>
        <w:t xml:space="preserve">. This could </w:t>
      </w:r>
      <w:r w:rsidR="00DD28C5" w:rsidRPr="002F1AC1">
        <w:rPr>
          <w:rFonts w:ascii="Times New Roman" w:hAnsi="Times New Roman" w:cs="Times New Roman"/>
          <w:sz w:val="24"/>
          <w:szCs w:val="24"/>
          <w:lang w:val="en-GB"/>
        </w:rPr>
        <w:t xml:space="preserve">appear </w:t>
      </w:r>
      <w:r w:rsidR="00AA2A99" w:rsidRPr="002F1AC1">
        <w:rPr>
          <w:rFonts w:ascii="Times New Roman" w:hAnsi="Times New Roman" w:cs="Times New Roman"/>
          <w:sz w:val="24"/>
          <w:szCs w:val="24"/>
          <w:lang w:val="en-GB"/>
        </w:rPr>
        <w:t xml:space="preserve">to be </w:t>
      </w:r>
      <w:r w:rsidRPr="002F1AC1">
        <w:rPr>
          <w:rFonts w:ascii="Times New Roman" w:hAnsi="Times New Roman" w:cs="Times New Roman"/>
          <w:sz w:val="24"/>
          <w:szCs w:val="24"/>
          <w:lang w:val="en-GB"/>
        </w:rPr>
        <w:t>a</w:t>
      </w:r>
      <w:r w:rsidR="00DD28C5" w:rsidRPr="002F1AC1">
        <w:rPr>
          <w:rFonts w:ascii="Times New Roman" w:hAnsi="Times New Roman" w:cs="Times New Roman"/>
          <w:sz w:val="24"/>
          <w:szCs w:val="24"/>
          <w:lang w:val="en-GB"/>
        </w:rPr>
        <w:t>nother</w:t>
      </w:r>
      <w:r w:rsidRPr="002F1AC1">
        <w:rPr>
          <w:rFonts w:ascii="Times New Roman" w:hAnsi="Times New Roman" w:cs="Times New Roman"/>
          <w:sz w:val="24"/>
          <w:szCs w:val="24"/>
          <w:lang w:val="en-GB"/>
        </w:rPr>
        <w:t xml:space="preserve"> host plant effect</w:t>
      </w:r>
      <w:r w:rsidR="00DD28C5" w:rsidRPr="002F1AC1">
        <w:rPr>
          <w:rFonts w:ascii="Times New Roman" w:hAnsi="Times New Roman" w:cs="Times New Roman"/>
          <w:sz w:val="24"/>
          <w:szCs w:val="24"/>
          <w:lang w:val="en-GB"/>
        </w:rPr>
        <w:t xml:space="preserve"> such as reported above</w:t>
      </w:r>
      <w:r w:rsidRPr="002F1AC1">
        <w:rPr>
          <w:rFonts w:ascii="Times New Roman" w:hAnsi="Times New Roman" w:cs="Times New Roman"/>
          <w:sz w:val="24"/>
          <w:szCs w:val="24"/>
          <w:lang w:val="en-GB"/>
        </w:rPr>
        <w:t xml:space="preserve">, but 25 </w:t>
      </w:r>
      <w:r w:rsidR="00DD28C5" w:rsidRPr="002F1AC1">
        <w:rPr>
          <w:rFonts w:ascii="Times New Roman" w:hAnsi="Times New Roman" w:cs="Times New Roman"/>
          <w:sz w:val="24"/>
          <w:szCs w:val="24"/>
          <w:lang w:val="en-GB"/>
        </w:rPr>
        <w:t xml:space="preserve">individuals of </w:t>
      </w:r>
      <w:proofErr w:type="spellStart"/>
      <w:r w:rsidR="00DD28C5" w:rsidRPr="002F1AC1">
        <w:rPr>
          <w:rFonts w:ascii="Times New Roman" w:hAnsi="Times New Roman" w:cs="Times New Roman"/>
          <w:sz w:val="24"/>
          <w:szCs w:val="24"/>
          <w:lang w:val="en-GB"/>
        </w:rPr>
        <w:t>Platygastridae</w:t>
      </w:r>
      <w:proofErr w:type="spellEnd"/>
      <w:r w:rsidR="00DD28C5" w:rsidRPr="002F1AC1">
        <w:rPr>
          <w:rFonts w:ascii="Times New Roman" w:hAnsi="Times New Roman" w:cs="Times New Roman"/>
          <w:sz w:val="24"/>
          <w:szCs w:val="24"/>
          <w:lang w:val="en-GB"/>
        </w:rPr>
        <w:t xml:space="preserve"> sp. </w:t>
      </w:r>
      <w:proofErr w:type="gramStart"/>
      <w:r w:rsidR="00DD28C5" w:rsidRPr="002F1AC1">
        <w:rPr>
          <w:rFonts w:ascii="Times New Roman" w:hAnsi="Times New Roman" w:cs="Times New Roman"/>
          <w:i/>
          <w:sz w:val="24"/>
          <w:szCs w:val="24"/>
          <w:lang w:val="en-GB"/>
        </w:rPr>
        <w:t>a</w:t>
      </w:r>
      <w:proofErr w:type="gramEnd"/>
      <w:r w:rsidR="00DD28C5" w:rsidRPr="002F1AC1">
        <w:rPr>
          <w:rFonts w:ascii="Times New Roman" w:hAnsi="Times New Roman" w:cs="Times New Roman"/>
          <w:sz w:val="24"/>
          <w:szCs w:val="24"/>
          <w:lang w:val="en-GB"/>
        </w:rPr>
        <w:t xml:space="preserve"> </w:t>
      </w:r>
      <w:r w:rsidRPr="002F1AC1">
        <w:rPr>
          <w:rFonts w:ascii="Times New Roman" w:hAnsi="Times New Roman" w:cs="Times New Roman"/>
          <w:sz w:val="24"/>
          <w:szCs w:val="24"/>
          <w:lang w:val="en-GB"/>
        </w:rPr>
        <w:t xml:space="preserve">emerged from </w:t>
      </w:r>
      <w:r w:rsidR="00DD28C5" w:rsidRPr="002F1AC1">
        <w:rPr>
          <w:rFonts w:ascii="Times New Roman" w:hAnsi="Times New Roman" w:cs="Times New Roman"/>
          <w:sz w:val="24"/>
          <w:szCs w:val="24"/>
          <w:lang w:val="en-GB"/>
        </w:rPr>
        <w:t xml:space="preserve">other </w:t>
      </w:r>
      <w:r w:rsidRPr="002F1AC1">
        <w:rPr>
          <w:rFonts w:ascii="Times New Roman" w:hAnsi="Times New Roman" w:cs="Times New Roman"/>
          <w:sz w:val="24"/>
          <w:szCs w:val="24"/>
          <w:lang w:val="en-GB"/>
        </w:rPr>
        <w:t xml:space="preserve">galls on </w:t>
      </w:r>
      <w:r w:rsidRPr="002F1AC1">
        <w:rPr>
          <w:rFonts w:ascii="Times New Roman" w:hAnsi="Times New Roman" w:cs="Times New Roman"/>
          <w:i/>
          <w:sz w:val="24"/>
          <w:szCs w:val="24"/>
          <w:lang w:val="en-GB"/>
        </w:rPr>
        <w:t>M. laevigata</w:t>
      </w:r>
      <w:r w:rsidR="00AA2A99" w:rsidRPr="002F1AC1">
        <w:rPr>
          <w:rFonts w:ascii="Times New Roman" w:hAnsi="Times New Roman" w:cs="Times New Roman"/>
          <w:i/>
          <w:sz w:val="24"/>
          <w:szCs w:val="24"/>
          <w:lang w:val="en-GB"/>
        </w:rPr>
        <w:t xml:space="preserve"> </w:t>
      </w:r>
      <w:r w:rsidR="00AA2A99" w:rsidRPr="002F1AC1">
        <w:rPr>
          <w:rFonts w:ascii="Times New Roman" w:hAnsi="Times New Roman" w:cs="Times New Roman"/>
          <w:iCs/>
          <w:sz w:val="24"/>
          <w:szCs w:val="24"/>
          <w:lang w:val="en-GB"/>
        </w:rPr>
        <w:t xml:space="preserve">(a reason why this parasitoid </w:t>
      </w:r>
      <w:r w:rsidR="00AA2A99" w:rsidRPr="002F1AC1">
        <w:rPr>
          <w:rFonts w:ascii="Times New Roman" w:hAnsi="Times New Roman" w:cs="Times New Roman"/>
          <w:iCs/>
          <w:sz w:val="24"/>
          <w:szCs w:val="24"/>
          <w:lang w:val="en-GB"/>
        </w:rPr>
        <w:lastRenderedPageBreak/>
        <w:t>was a hub connector in both GIG and HPS networks)</w:t>
      </w:r>
      <w:r w:rsidRPr="002F1AC1">
        <w:rPr>
          <w:rFonts w:ascii="Times New Roman" w:hAnsi="Times New Roman" w:cs="Times New Roman"/>
          <w:sz w:val="24"/>
          <w:szCs w:val="24"/>
          <w:lang w:val="en-GB"/>
        </w:rPr>
        <w:t xml:space="preserve">. </w:t>
      </w:r>
      <w:r w:rsidR="00AA2A99" w:rsidRPr="002F1AC1">
        <w:rPr>
          <w:rFonts w:ascii="Times New Roman" w:hAnsi="Times New Roman" w:cs="Times New Roman"/>
          <w:sz w:val="24"/>
          <w:szCs w:val="24"/>
          <w:lang w:val="en-GB"/>
        </w:rPr>
        <w:t xml:space="preserve">A </w:t>
      </w:r>
      <w:r w:rsidRPr="002F1AC1">
        <w:rPr>
          <w:rFonts w:ascii="Times New Roman" w:hAnsi="Times New Roman" w:cs="Times New Roman"/>
          <w:sz w:val="24"/>
          <w:szCs w:val="24"/>
          <w:lang w:val="en-GB"/>
        </w:rPr>
        <w:t xml:space="preserve">similar </w:t>
      </w:r>
      <w:r w:rsidR="00AA2A99" w:rsidRPr="002F1AC1">
        <w:rPr>
          <w:rFonts w:ascii="Times New Roman" w:hAnsi="Times New Roman" w:cs="Times New Roman"/>
          <w:sz w:val="24"/>
          <w:szCs w:val="24"/>
          <w:lang w:val="en-GB"/>
        </w:rPr>
        <w:t xml:space="preserve">pattern characterised </w:t>
      </w:r>
      <w:r w:rsidRPr="002F1AC1">
        <w:rPr>
          <w:rFonts w:ascii="Times New Roman" w:hAnsi="Times New Roman" w:cs="Times New Roman"/>
          <w:sz w:val="24"/>
          <w:szCs w:val="24"/>
          <w:lang w:val="en-GB"/>
        </w:rPr>
        <w:t>two other par</w:t>
      </w:r>
      <w:r w:rsidR="00DD28C5" w:rsidRPr="002F1AC1">
        <w:rPr>
          <w:rFonts w:ascii="Times New Roman" w:hAnsi="Times New Roman" w:cs="Times New Roman"/>
          <w:sz w:val="24"/>
          <w:szCs w:val="24"/>
          <w:lang w:val="en-GB"/>
        </w:rPr>
        <w:t>a</w:t>
      </w:r>
      <w:r w:rsidRPr="002F1AC1">
        <w:rPr>
          <w:rFonts w:ascii="Times New Roman" w:hAnsi="Times New Roman" w:cs="Times New Roman"/>
          <w:sz w:val="24"/>
          <w:szCs w:val="24"/>
          <w:lang w:val="en-GB"/>
        </w:rPr>
        <w:t>sitoid</w:t>
      </w:r>
      <w:r w:rsidR="00DD28C5" w:rsidRPr="002F1AC1">
        <w:rPr>
          <w:rFonts w:ascii="Times New Roman" w:hAnsi="Times New Roman" w:cs="Times New Roman"/>
          <w:sz w:val="24"/>
          <w:szCs w:val="24"/>
          <w:lang w:val="en-GB"/>
        </w:rPr>
        <w:t>s</w:t>
      </w:r>
      <w:r w:rsidRPr="002F1AC1">
        <w:rPr>
          <w:rFonts w:ascii="Times New Roman" w:hAnsi="Times New Roman" w:cs="Times New Roman"/>
          <w:sz w:val="24"/>
          <w:szCs w:val="24"/>
          <w:lang w:val="en-GB"/>
        </w:rPr>
        <w:t xml:space="preserve">, </w:t>
      </w:r>
      <w:proofErr w:type="spellStart"/>
      <w:r w:rsidRPr="002F1AC1">
        <w:rPr>
          <w:rFonts w:ascii="Times New Roman" w:hAnsi="Times New Roman" w:cs="Times New Roman"/>
          <w:sz w:val="24"/>
          <w:szCs w:val="24"/>
          <w:lang w:val="en-GB"/>
        </w:rPr>
        <w:t>Pteromalidae</w:t>
      </w:r>
      <w:proofErr w:type="spellEnd"/>
      <w:r w:rsidR="00DD28C5" w:rsidRPr="002F1AC1">
        <w:rPr>
          <w:rFonts w:ascii="Times New Roman" w:hAnsi="Times New Roman" w:cs="Times New Roman"/>
          <w:sz w:val="24"/>
          <w:szCs w:val="24"/>
          <w:lang w:val="en-GB"/>
        </w:rPr>
        <w:t xml:space="preserve"> sp. </w:t>
      </w:r>
      <w:r w:rsidR="00DD28C5" w:rsidRPr="002F1AC1">
        <w:rPr>
          <w:rFonts w:ascii="Times New Roman" w:hAnsi="Times New Roman" w:cs="Times New Roman"/>
          <w:i/>
          <w:iCs/>
          <w:sz w:val="24"/>
          <w:szCs w:val="24"/>
          <w:lang w:val="en-GB"/>
        </w:rPr>
        <w:t>d</w:t>
      </w:r>
      <w:r w:rsidRPr="002F1AC1">
        <w:rPr>
          <w:rFonts w:ascii="Times New Roman" w:hAnsi="Times New Roman" w:cs="Times New Roman"/>
          <w:sz w:val="24"/>
          <w:szCs w:val="24"/>
          <w:lang w:val="en-GB"/>
        </w:rPr>
        <w:t xml:space="preserve"> and </w:t>
      </w:r>
      <w:proofErr w:type="spellStart"/>
      <w:r w:rsidRPr="002F1AC1">
        <w:rPr>
          <w:rFonts w:ascii="Times New Roman" w:hAnsi="Times New Roman" w:cs="Times New Roman"/>
          <w:sz w:val="24"/>
          <w:szCs w:val="24"/>
          <w:lang w:val="en-GB"/>
        </w:rPr>
        <w:t>Eulophidae</w:t>
      </w:r>
      <w:proofErr w:type="spellEnd"/>
      <w:r w:rsidR="00DD28C5" w:rsidRPr="002F1AC1">
        <w:rPr>
          <w:rFonts w:ascii="Times New Roman" w:hAnsi="Times New Roman" w:cs="Times New Roman"/>
          <w:sz w:val="24"/>
          <w:szCs w:val="24"/>
          <w:lang w:val="en-GB"/>
        </w:rPr>
        <w:t xml:space="preserve"> sp. </w:t>
      </w:r>
      <w:r w:rsidR="00DD28C5" w:rsidRPr="002F1AC1">
        <w:rPr>
          <w:rFonts w:ascii="Times New Roman" w:hAnsi="Times New Roman" w:cs="Times New Roman"/>
          <w:i/>
          <w:iCs/>
          <w:sz w:val="24"/>
          <w:szCs w:val="24"/>
          <w:lang w:val="en-GB"/>
        </w:rPr>
        <w:t>h</w:t>
      </w:r>
      <w:r w:rsidRPr="002F1AC1">
        <w:rPr>
          <w:rFonts w:ascii="Times New Roman" w:hAnsi="Times New Roman" w:cs="Times New Roman"/>
          <w:sz w:val="24"/>
          <w:szCs w:val="24"/>
          <w:lang w:val="en-GB"/>
        </w:rPr>
        <w:t xml:space="preserve">. </w:t>
      </w:r>
      <w:r w:rsidR="00DD28C5" w:rsidRPr="002F1AC1">
        <w:rPr>
          <w:rFonts w:ascii="Times New Roman" w:hAnsi="Times New Roman" w:cs="Times New Roman"/>
          <w:sz w:val="24"/>
          <w:szCs w:val="24"/>
          <w:lang w:val="en-GB"/>
        </w:rPr>
        <w:t>W</w:t>
      </w:r>
      <w:r w:rsidRPr="002F1AC1">
        <w:rPr>
          <w:rFonts w:ascii="Times New Roman" w:hAnsi="Times New Roman" w:cs="Times New Roman"/>
          <w:sz w:val="24"/>
          <w:szCs w:val="24"/>
          <w:lang w:val="en-GB"/>
        </w:rPr>
        <w:t xml:space="preserve">e believe in this case </w:t>
      </w:r>
      <w:proofErr w:type="spellStart"/>
      <w:r w:rsidRPr="002F1AC1">
        <w:rPr>
          <w:rFonts w:ascii="Times New Roman" w:hAnsi="Times New Roman" w:cs="Times New Roman"/>
          <w:sz w:val="24"/>
          <w:szCs w:val="24"/>
          <w:lang w:val="en-GB"/>
        </w:rPr>
        <w:t>galler</w:t>
      </w:r>
      <w:proofErr w:type="spellEnd"/>
      <w:r w:rsidRPr="002F1AC1">
        <w:rPr>
          <w:rFonts w:ascii="Times New Roman" w:hAnsi="Times New Roman" w:cs="Times New Roman"/>
          <w:sz w:val="24"/>
          <w:szCs w:val="24"/>
          <w:lang w:val="en-GB"/>
        </w:rPr>
        <w:t xml:space="preserve"> preference </w:t>
      </w:r>
      <w:r w:rsidR="002F1AC1" w:rsidRPr="002F1AC1">
        <w:rPr>
          <w:rFonts w:ascii="Times New Roman" w:hAnsi="Times New Roman" w:cs="Times New Roman"/>
          <w:sz w:val="24"/>
          <w:szCs w:val="24"/>
          <w:lang w:val="en-GB"/>
        </w:rPr>
        <w:t xml:space="preserve">for the host </w:t>
      </w:r>
      <w:r w:rsidRPr="002F1AC1">
        <w:rPr>
          <w:rFonts w:ascii="Times New Roman" w:hAnsi="Times New Roman" w:cs="Times New Roman"/>
          <w:sz w:val="24"/>
          <w:szCs w:val="24"/>
          <w:lang w:val="en-GB"/>
        </w:rPr>
        <w:t xml:space="preserve">also </w:t>
      </w:r>
      <w:r w:rsidR="00DD28C5" w:rsidRPr="002F1AC1">
        <w:rPr>
          <w:rFonts w:ascii="Times New Roman" w:hAnsi="Times New Roman" w:cs="Times New Roman"/>
          <w:sz w:val="24"/>
          <w:szCs w:val="24"/>
          <w:lang w:val="en-GB"/>
        </w:rPr>
        <w:t xml:space="preserve">had a play in </w:t>
      </w:r>
      <w:r w:rsidRPr="002F1AC1">
        <w:rPr>
          <w:rFonts w:ascii="Times New Roman" w:hAnsi="Times New Roman" w:cs="Times New Roman"/>
          <w:sz w:val="24"/>
          <w:szCs w:val="24"/>
          <w:lang w:val="en-GB"/>
        </w:rPr>
        <w:t xml:space="preserve">this result, </w:t>
      </w:r>
      <w:r w:rsidR="002F1AC1" w:rsidRPr="002F1AC1">
        <w:rPr>
          <w:rFonts w:ascii="Times New Roman" w:hAnsi="Times New Roman" w:cs="Times New Roman"/>
          <w:sz w:val="24"/>
          <w:szCs w:val="24"/>
          <w:lang w:val="en-GB"/>
        </w:rPr>
        <w:t>si</w:t>
      </w:r>
      <w:r w:rsidR="00DD28C5" w:rsidRPr="002F1AC1">
        <w:rPr>
          <w:rFonts w:ascii="Times New Roman" w:hAnsi="Times New Roman" w:cs="Times New Roman"/>
          <w:sz w:val="24"/>
          <w:szCs w:val="24"/>
          <w:lang w:val="en-GB"/>
        </w:rPr>
        <w:t xml:space="preserve">nce out </w:t>
      </w:r>
      <w:r w:rsidRPr="002F1AC1">
        <w:rPr>
          <w:rFonts w:ascii="Times New Roman" w:hAnsi="Times New Roman" w:cs="Times New Roman"/>
          <w:sz w:val="24"/>
          <w:szCs w:val="24"/>
          <w:lang w:val="en-GB"/>
        </w:rPr>
        <w:t xml:space="preserve">of 471 </w:t>
      </w:r>
      <w:r w:rsidR="00DD28C5" w:rsidRPr="002F1AC1">
        <w:rPr>
          <w:rFonts w:ascii="Times New Roman" w:hAnsi="Times New Roman" w:cs="Times New Roman"/>
          <w:sz w:val="24"/>
          <w:szCs w:val="24"/>
          <w:lang w:val="en-GB"/>
        </w:rPr>
        <w:t xml:space="preserve">fusiform </w:t>
      </w:r>
      <w:r w:rsidR="00DD28C5" w:rsidRPr="002F1AC1">
        <w:rPr>
          <w:rFonts w:ascii="Times New Roman" w:hAnsi="Times New Roman" w:cs="Times New Roman"/>
          <w:i/>
          <w:sz w:val="24"/>
          <w:szCs w:val="24"/>
          <w:lang w:val="en-GB"/>
        </w:rPr>
        <w:t xml:space="preserve">M. </w:t>
      </w:r>
      <w:proofErr w:type="spellStart"/>
      <w:r w:rsidR="00DD28C5" w:rsidRPr="002F1AC1">
        <w:rPr>
          <w:rFonts w:ascii="Times New Roman" w:hAnsi="Times New Roman" w:cs="Times New Roman"/>
          <w:i/>
          <w:sz w:val="24"/>
          <w:szCs w:val="24"/>
          <w:lang w:val="en-GB"/>
        </w:rPr>
        <w:t>annulipes</w:t>
      </w:r>
      <w:proofErr w:type="spellEnd"/>
      <w:r w:rsidR="00DD28C5" w:rsidRPr="002F1AC1">
        <w:rPr>
          <w:rFonts w:ascii="Times New Roman" w:hAnsi="Times New Roman" w:cs="Times New Roman"/>
          <w:sz w:val="24"/>
          <w:szCs w:val="24"/>
          <w:lang w:val="en-GB"/>
        </w:rPr>
        <w:t xml:space="preserve"> galls </w:t>
      </w:r>
      <w:r w:rsidRPr="002F1AC1">
        <w:rPr>
          <w:rFonts w:ascii="Times New Roman" w:hAnsi="Times New Roman" w:cs="Times New Roman"/>
          <w:sz w:val="24"/>
          <w:szCs w:val="24"/>
          <w:lang w:val="en-GB"/>
        </w:rPr>
        <w:t xml:space="preserve">found, </w:t>
      </w:r>
      <w:r w:rsidR="00AA2A99" w:rsidRPr="002F1AC1">
        <w:rPr>
          <w:rFonts w:ascii="Times New Roman" w:hAnsi="Times New Roman" w:cs="Times New Roman"/>
          <w:sz w:val="24"/>
          <w:szCs w:val="24"/>
          <w:lang w:val="en-GB"/>
        </w:rPr>
        <w:t>a large majority (</w:t>
      </w:r>
      <w:r w:rsidRPr="002F1AC1">
        <w:rPr>
          <w:rFonts w:ascii="Times New Roman" w:hAnsi="Times New Roman" w:cs="Times New Roman"/>
          <w:sz w:val="24"/>
          <w:szCs w:val="24"/>
          <w:lang w:val="en-GB"/>
        </w:rPr>
        <w:t>366</w:t>
      </w:r>
      <w:r w:rsidR="00AA2A99" w:rsidRPr="002F1AC1">
        <w:rPr>
          <w:rFonts w:ascii="Times New Roman" w:hAnsi="Times New Roman" w:cs="Times New Roman"/>
          <w:sz w:val="24"/>
          <w:szCs w:val="24"/>
          <w:lang w:val="en-GB"/>
        </w:rPr>
        <w:t xml:space="preserve"> galls, </w:t>
      </w:r>
      <w:r w:rsidRPr="002F1AC1">
        <w:rPr>
          <w:rFonts w:ascii="Times New Roman" w:hAnsi="Times New Roman" w:cs="Times New Roman"/>
          <w:sz w:val="24"/>
          <w:szCs w:val="24"/>
          <w:lang w:val="en-GB"/>
        </w:rPr>
        <w:t>77</w:t>
      </w:r>
      <w:r w:rsidR="00AA2A99" w:rsidRPr="002F1AC1">
        <w:rPr>
          <w:rFonts w:ascii="Times New Roman" w:hAnsi="Times New Roman" w:cs="Times New Roman"/>
          <w:sz w:val="24"/>
          <w:szCs w:val="24"/>
          <w:lang w:val="en-GB"/>
        </w:rPr>
        <w:t>.</w:t>
      </w:r>
      <w:r w:rsidRPr="002F1AC1">
        <w:rPr>
          <w:rFonts w:ascii="Times New Roman" w:hAnsi="Times New Roman" w:cs="Times New Roman"/>
          <w:sz w:val="24"/>
          <w:szCs w:val="24"/>
          <w:lang w:val="en-GB"/>
        </w:rPr>
        <w:t xml:space="preserve">7%) were found on </w:t>
      </w:r>
      <w:r w:rsidRPr="002F1AC1">
        <w:rPr>
          <w:rFonts w:ascii="Times New Roman" w:hAnsi="Times New Roman" w:cs="Times New Roman"/>
          <w:i/>
          <w:sz w:val="24"/>
          <w:szCs w:val="24"/>
          <w:lang w:val="en-GB"/>
        </w:rPr>
        <w:t xml:space="preserve">M. </w:t>
      </w:r>
      <w:proofErr w:type="spellStart"/>
      <w:r w:rsidRPr="002F1AC1">
        <w:rPr>
          <w:rFonts w:ascii="Times New Roman" w:hAnsi="Times New Roman" w:cs="Times New Roman"/>
          <w:i/>
          <w:sz w:val="24"/>
          <w:szCs w:val="24"/>
          <w:lang w:val="en-GB"/>
        </w:rPr>
        <w:t>glomerata</w:t>
      </w:r>
      <w:proofErr w:type="spellEnd"/>
      <w:r w:rsidRPr="002F1AC1">
        <w:rPr>
          <w:rFonts w:ascii="Times New Roman" w:hAnsi="Times New Roman" w:cs="Times New Roman"/>
          <w:sz w:val="24"/>
          <w:szCs w:val="24"/>
          <w:lang w:val="en-GB"/>
        </w:rPr>
        <w:t>.</w:t>
      </w:r>
      <w:r w:rsidR="00DD28C5" w:rsidRPr="002F1AC1">
        <w:rPr>
          <w:rFonts w:ascii="Times New Roman" w:hAnsi="Times New Roman" w:cs="Times New Roman"/>
          <w:sz w:val="24"/>
          <w:szCs w:val="24"/>
          <w:lang w:val="en-GB"/>
        </w:rPr>
        <w:t xml:space="preserve"> Thus, </w:t>
      </w:r>
      <w:r w:rsidR="00376DFC" w:rsidRPr="002F1AC1">
        <w:rPr>
          <w:rFonts w:ascii="Times New Roman" w:hAnsi="Times New Roman" w:cs="Times New Roman"/>
          <w:sz w:val="24"/>
          <w:szCs w:val="24"/>
          <w:lang w:val="en-GB"/>
        </w:rPr>
        <w:t>modularity is a network</w:t>
      </w:r>
      <w:r w:rsidR="00DD28C5" w:rsidRPr="002F1AC1">
        <w:rPr>
          <w:rFonts w:ascii="Times New Roman" w:hAnsi="Times New Roman" w:cs="Times New Roman"/>
          <w:sz w:val="24"/>
          <w:szCs w:val="24"/>
          <w:lang w:val="en-GB"/>
        </w:rPr>
        <w:t xml:space="preserve"> </w:t>
      </w:r>
      <w:r w:rsidR="00376DFC" w:rsidRPr="002F1AC1">
        <w:rPr>
          <w:rFonts w:ascii="Times New Roman" w:hAnsi="Times New Roman" w:cs="Times New Roman"/>
          <w:sz w:val="24"/>
          <w:szCs w:val="24"/>
          <w:lang w:val="en-GB"/>
        </w:rPr>
        <w:t xml:space="preserve">structure helping us reveal a series of particular </w:t>
      </w:r>
      <w:proofErr w:type="spellStart"/>
      <w:r w:rsidR="00376DFC" w:rsidRPr="002F1AC1">
        <w:rPr>
          <w:rFonts w:ascii="Times New Roman" w:hAnsi="Times New Roman" w:cs="Times New Roman"/>
          <w:sz w:val="24"/>
          <w:szCs w:val="24"/>
          <w:lang w:val="en-GB"/>
        </w:rPr>
        <w:t>galler-parasitoid</w:t>
      </w:r>
      <w:proofErr w:type="spellEnd"/>
      <w:r w:rsidR="00376DFC" w:rsidRPr="002F1AC1">
        <w:rPr>
          <w:rFonts w:ascii="Times New Roman" w:hAnsi="Times New Roman" w:cs="Times New Roman"/>
          <w:sz w:val="24"/>
          <w:szCs w:val="24"/>
          <w:lang w:val="en-GB"/>
        </w:rPr>
        <w:t xml:space="preserve"> relationships (sometimes through host plant identity too) and their effects on the community.</w:t>
      </w:r>
    </w:p>
    <w:p w14:paraId="45065D58" w14:textId="22B9BF1A" w:rsidR="00CD657F" w:rsidRDefault="00CD657F" w:rsidP="00CD657F">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Gall structure is known to act as a strong barrier to parasitoid attack. For oak galls, despite parasitoid </w:t>
      </w:r>
      <w:proofErr w:type="spellStart"/>
      <w:r>
        <w:rPr>
          <w:rFonts w:ascii="Times New Roman" w:hAnsi="Times New Roman" w:cs="Times New Roman"/>
          <w:sz w:val="24"/>
          <w:szCs w:val="24"/>
          <w:lang w:val="en-GB"/>
        </w:rPr>
        <w:t>polyphagy</w:t>
      </w:r>
      <w:proofErr w:type="spellEnd"/>
      <w:r>
        <w:rPr>
          <w:rFonts w:ascii="Times New Roman" w:hAnsi="Times New Roman" w:cs="Times New Roman"/>
          <w:sz w:val="24"/>
          <w:szCs w:val="24"/>
          <w:lang w:val="en-GB"/>
        </w:rPr>
        <w:t xml:space="preserve">, there is evidence that parasitoid community structure is defined by various attributes of galls such as hardness, hairiness and adhesion (some galls secrete sticky substances)(Bailey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2009). Luz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w:t>
      </w:r>
      <w:r w:rsidRPr="00A4691A">
        <w:rPr>
          <w:rFonts w:ascii="Times New Roman" w:hAnsi="Times New Roman" w:cs="Times New Roman"/>
          <w:sz w:val="24"/>
          <w:szCs w:val="24"/>
          <w:lang w:val="en-GB"/>
        </w:rPr>
        <w:t>2020</w:t>
      </w:r>
      <w:r>
        <w:rPr>
          <w:rFonts w:ascii="Times New Roman" w:hAnsi="Times New Roman" w:cs="Times New Roman"/>
          <w:sz w:val="24"/>
          <w:szCs w:val="24"/>
          <w:lang w:val="en-GB"/>
        </w:rPr>
        <w:t xml:space="preserve">) also found clear evidence that a model considering morphological coupling between </w:t>
      </w:r>
      <w:proofErr w:type="spellStart"/>
      <w:r>
        <w:rPr>
          <w:rFonts w:ascii="Times New Roman" w:hAnsi="Times New Roman" w:cs="Times New Roman"/>
          <w:sz w:val="24"/>
          <w:szCs w:val="24"/>
          <w:lang w:val="en-GB"/>
        </w:rPr>
        <w:t>Cecidomyiidae</w:t>
      </w:r>
      <w:proofErr w:type="spellEnd"/>
      <w:r>
        <w:rPr>
          <w:rFonts w:ascii="Times New Roman" w:hAnsi="Times New Roman" w:cs="Times New Roman"/>
          <w:sz w:val="24"/>
          <w:szCs w:val="24"/>
          <w:lang w:val="en-GB"/>
        </w:rPr>
        <w:t xml:space="preserve"> galls wall thickness and parasitoid ovipositor length was the best one to explain interaction network structure on the host plant</w:t>
      </w:r>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Guapira</w:t>
      </w:r>
      <w:proofErr w:type="spellEnd"/>
      <w:r>
        <w:rPr>
          <w:rFonts w:ascii="Times New Roman" w:hAnsi="Times New Roman" w:cs="Times New Roman"/>
          <w:i/>
          <w:sz w:val="24"/>
          <w:szCs w:val="24"/>
          <w:lang w:val="en-GB"/>
        </w:rPr>
        <w:t xml:space="preserve"> </w:t>
      </w:r>
      <w:proofErr w:type="spellStart"/>
      <w:r>
        <w:rPr>
          <w:rFonts w:ascii="Times New Roman" w:hAnsi="Times New Roman" w:cs="Times New Roman"/>
          <w:i/>
          <w:sz w:val="24"/>
          <w:szCs w:val="24"/>
          <w:lang w:val="en-GB"/>
        </w:rPr>
        <w:t>opposita</w:t>
      </w:r>
      <w:proofErr w:type="spellEnd"/>
      <w:r>
        <w:rPr>
          <w:rFonts w:ascii="Times New Roman" w:hAnsi="Times New Roman" w:cs="Times New Roman"/>
          <w:sz w:val="24"/>
          <w:szCs w:val="24"/>
          <w:lang w:val="en-GB"/>
        </w:rPr>
        <w:t xml:space="preserve">. Waring and Price (1989), however, found no evidence that </w:t>
      </w:r>
      <w:proofErr w:type="spellStart"/>
      <w:r>
        <w:rPr>
          <w:rFonts w:ascii="Times New Roman" w:hAnsi="Times New Roman" w:cs="Times New Roman"/>
          <w:i/>
          <w:sz w:val="24"/>
          <w:szCs w:val="24"/>
          <w:lang w:val="en-GB"/>
        </w:rPr>
        <w:t>Asphondylia</w:t>
      </w:r>
      <w:proofErr w:type="spellEnd"/>
      <w:r>
        <w:rPr>
          <w:rFonts w:ascii="Times New Roman" w:hAnsi="Times New Roman" w:cs="Times New Roman"/>
          <w:sz w:val="24"/>
          <w:szCs w:val="24"/>
          <w:lang w:val="en-GB"/>
        </w:rPr>
        <w:t xml:space="preserve"> spp. gall attributes, such as thickness, surface texture and galled organ, affected either parasitism rate or parasitoid richness on creosote bush – although no network analysis was available at the time</w:t>
      </w:r>
      <w:r w:rsidR="00376DFC">
        <w:rPr>
          <w:rFonts w:ascii="Times New Roman" w:hAnsi="Times New Roman" w:cs="Times New Roman"/>
          <w:sz w:val="24"/>
          <w:szCs w:val="24"/>
          <w:lang w:val="en-GB"/>
        </w:rPr>
        <w:t xml:space="preserve"> to help disentangle community-wide effects</w:t>
      </w:r>
      <w:r>
        <w:rPr>
          <w:rFonts w:ascii="Times New Roman" w:hAnsi="Times New Roman" w:cs="Times New Roman"/>
          <w:sz w:val="24"/>
          <w:szCs w:val="24"/>
          <w:lang w:val="en-GB"/>
        </w:rPr>
        <w:t>.</w:t>
      </w:r>
    </w:p>
    <w:p w14:paraId="2A00C8AA" w14:textId="56A44642" w:rsidR="00CD657F" w:rsidRPr="009425DE" w:rsidRDefault="00CD657F" w:rsidP="00CD657F">
      <w:pPr>
        <w:spacing w:line="480" w:lineRule="auto"/>
        <w:ind w:firstLine="720"/>
        <w:jc w:val="both"/>
        <w:rPr>
          <w:rFonts w:ascii="Times New Roman" w:hAnsi="Times New Roman" w:cs="Times New Roman"/>
          <w:sz w:val="24"/>
          <w:szCs w:val="24"/>
          <w:lang w:val="en-GB"/>
        </w:rPr>
      </w:pPr>
      <w:r w:rsidRPr="009425DE">
        <w:rPr>
          <w:rFonts w:ascii="Times New Roman" w:hAnsi="Times New Roman" w:cs="Times New Roman"/>
          <w:sz w:val="24"/>
          <w:szCs w:val="24"/>
          <w:lang w:val="en-GB"/>
        </w:rPr>
        <w:t xml:space="preserve">Analysing the modules found on the network formed by the </w:t>
      </w:r>
      <w:proofErr w:type="spellStart"/>
      <w:r w:rsidRPr="009425DE">
        <w:rPr>
          <w:rFonts w:ascii="Times New Roman" w:hAnsi="Times New Roman" w:cs="Times New Roman"/>
          <w:sz w:val="24"/>
          <w:szCs w:val="24"/>
          <w:lang w:val="en-GB"/>
        </w:rPr>
        <w:t>galler</w:t>
      </w:r>
      <w:proofErr w:type="spellEnd"/>
      <w:r w:rsidRPr="009425DE">
        <w:rPr>
          <w:rFonts w:ascii="Times New Roman" w:hAnsi="Times New Roman" w:cs="Times New Roman"/>
          <w:sz w:val="24"/>
          <w:szCs w:val="24"/>
          <w:lang w:val="en-GB"/>
        </w:rPr>
        <w:t xml:space="preserve"> species</w:t>
      </w:r>
      <w:r w:rsidR="002F1AC1" w:rsidRPr="009425DE">
        <w:rPr>
          <w:rFonts w:ascii="Times New Roman" w:hAnsi="Times New Roman" w:cs="Times New Roman"/>
          <w:sz w:val="24"/>
          <w:szCs w:val="24"/>
          <w:lang w:val="en-GB"/>
        </w:rPr>
        <w:t xml:space="preserve"> (independent of the </w:t>
      </w:r>
      <w:r w:rsidRPr="009425DE">
        <w:rPr>
          <w:rFonts w:ascii="Times New Roman" w:hAnsi="Times New Roman" w:cs="Times New Roman"/>
          <w:sz w:val="24"/>
          <w:szCs w:val="24"/>
          <w:lang w:val="en-GB"/>
        </w:rPr>
        <w:t>host plant they were found</w:t>
      </w:r>
      <w:r w:rsidR="002F1AC1" w:rsidRPr="009425DE">
        <w:rPr>
          <w:rFonts w:ascii="Times New Roman" w:hAnsi="Times New Roman" w:cs="Times New Roman"/>
          <w:sz w:val="24"/>
          <w:szCs w:val="24"/>
          <w:lang w:val="en-GB"/>
        </w:rPr>
        <w:t xml:space="preserve"> on)</w:t>
      </w:r>
      <w:r w:rsidRPr="009425DE">
        <w:rPr>
          <w:rFonts w:ascii="Times New Roman" w:hAnsi="Times New Roman" w:cs="Times New Roman"/>
          <w:sz w:val="24"/>
          <w:szCs w:val="24"/>
          <w:lang w:val="en-GB"/>
        </w:rPr>
        <w:t xml:space="preserve">, we notice that </w:t>
      </w:r>
      <w:r w:rsidR="002F1AC1" w:rsidRPr="009425DE">
        <w:rPr>
          <w:rFonts w:ascii="Times New Roman" w:hAnsi="Times New Roman" w:cs="Times New Roman"/>
          <w:sz w:val="24"/>
          <w:szCs w:val="24"/>
          <w:lang w:val="en-GB"/>
        </w:rPr>
        <w:t xml:space="preserve">gall </w:t>
      </w:r>
      <w:r w:rsidRPr="009425DE">
        <w:rPr>
          <w:rFonts w:ascii="Times New Roman" w:hAnsi="Times New Roman" w:cs="Times New Roman"/>
          <w:sz w:val="24"/>
          <w:szCs w:val="24"/>
          <w:lang w:val="en-GB"/>
        </w:rPr>
        <w:t xml:space="preserve">morphology </w:t>
      </w:r>
      <w:r w:rsidR="002F1AC1" w:rsidRPr="009425DE">
        <w:rPr>
          <w:rFonts w:ascii="Times New Roman" w:hAnsi="Times New Roman" w:cs="Times New Roman"/>
          <w:sz w:val="24"/>
          <w:szCs w:val="24"/>
          <w:lang w:val="en-GB"/>
        </w:rPr>
        <w:t xml:space="preserve">does not </w:t>
      </w:r>
      <w:r w:rsidRPr="009425DE">
        <w:rPr>
          <w:rFonts w:ascii="Times New Roman" w:hAnsi="Times New Roman" w:cs="Times New Roman"/>
          <w:sz w:val="24"/>
          <w:szCs w:val="24"/>
          <w:lang w:val="en-GB"/>
        </w:rPr>
        <w:t xml:space="preserve">apparently have </w:t>
      </w:r>
      <w:r w:rsidR="002F1AC1" w:rsidRPr="009425DE">
        <w:rPr>
          <w:rFonts w:ascii="Times New Roman" w:hAnsi="Times New Roman" w:cs="Times New Roman"/>
          <w:sz w:val="24"/>
          <w:szCs w:val="24"/>
          <w:lang w:val="en-GB"/>
        </w:rPr>
        <w:t xml:space="preserve">as </w:t>
      </w:r>
      <w:r w:rsidRPr="009425DE">
        <w:rPr>
          <w:rFonts w:ascii="Times New Roman" w:hAnsi="Times New Roman" w:cs="Times New Roman"/>
          <w:sz w:val="24"/>
          <w:szCs w:val="24"/>
          <w:lang w:val="en-GB"/>
        </w:rPr>
        <w:t xml:space="preserve">strong </w:t>
      </w:r>
      <w:r w:rsidR="002F1AC1" w:rsidRPr="009425DE">
        <w:rPr>
          <w:rFonts w:ascii="Times New Roman" w:hAnsi="Times New Roman" w:cs="Times New Roman"/>
          <w:sz w:val="24"/>
          <w:szCs w:val="24"/>
          <w:lang w:val="en-GB"/>
        </w:rPr>
        <w:t xml:space="preserve">an </w:t>
      </w:r>
      <w:r w:rsidRPr="009425DE">
        <w:rPr>
          <w:rFonts w:ascii="Times New Roman" w:hAnsi="Times New Roman" w:cs="Times New Roman"/>
          <w:sz w:val="24"/>
          <w:szCs w:val="24"/>
          <w:lang w:val="en-GB"/>
        </w:rPr>
        <w:t xml:space="preserve">effect on parasitoid preferences as we expected. We can see this </w:t>
      </w:r>
      <w:r w:rsidR="002F1AC1" w:rsidRPr="009425DE">
        <w:rPr>
          <w:rFonts w:ascii="Times New Roman" w:hAnsi="Times New Roman" w:cs="Times New Roman"/>
          <w:sz w:val="24"/>
          <w:szCs w:val="24"/>
          <w:lang w:val="en-GB"/>
        </w:rPr>
        <w:t xml:space="preserve">for example by comparing </w:t>
      </w:r>
      <w:r w:rsidRPr="009425DE">
        <w:rPr>
          <w:rFonts w:ascii="Times New Roman" w:hAnsi="Times New Roman" w:cs="Times New Roman"/>
          <w:sz w:val="24"/>
          <w:szCs w:val="24"/>
          <w:lang w:val="en-GB"/>
        </w:rPr>
        <w:t xml:space="preserve">two </w:t>
      </w:r>
      <w:r w:rsidR="002F1AC1" w:rsidRPr="009425DE">
        <w:rPr>
          <w:rFonts w:ascii="Times New Roman" w:hAnsi="Times New Roman" w:cs="Times New Roman"/>
          <w:sz w:val="24"/>
          <w:szCs w:val="24"/>
          <w:lang w:val="en-GB"/>
        </w:rPr>
        <w:t xml:space="preserve">of the </w:t>
      </w:r>
      <w:r w:rsidRPr="009425DE">
        <w:rPr>
          <w:rFonts w:ascii="Times New Roman" w:hAnsi="Times New Roman" w:cs="Times New Roman"/>
          <w:sz w:val="24"/>
          <w:szCs w:val="24"/>
          <w:lang w:val="en-GB"/>
        </w:rPr>
        <w:t xml:space="preserve">modules, one formed by the </w:t>
      </w:r>
      <w:proofErr w:type="spellStart"/>
      <w:r w:rsidRPr="009425DE">
        <w:rPr>
          <w:rFonts w:ascii="Times New Roman" w:hAnsi="Times New Roman" w:cs="Times New Roman"/>
          <w:sz w:val="24"/>
          <w:szCs w:val="24"/>
          <w:lang w:val="en-GB"/>
        </w:rPr>
        <w:t>gallers</w:t>
      </w:r>
      <w:proofErr w:type="spellEnd"/>
      <w:r w:rsidRPr="009425DE">
        <w:rPr>
          <w:rFonts w:ascii="Times New Roman" w:hAnsi="Times New Roman" w:cs="Times New Roman"/>
          <w:sz w:val="24"/>
          <w:szCs w:val="24"/>
          <w:lang w:val="en-GB"/>
        </w:rPr>
        <w:t xml:space="preserve"> </w:t>
      </w:r>
      <w:r w:rsidRPr="009425DE">
        <w:rPr>
          <w:rFonts w:ascii="Times New Roman" w:hAnsi="Times New Roman" w:cs="Times New Roman"/>
          <w:i/>
          <w:sz w:val="24"/>
          <w:szCs w:val="24"/>
          <w:lang w:val="en-GB"/>
        </w:rPr>
        <w:t xml:space="preserve">A. </w:t>
      </w:r>
      <w:proofErr w:type="spellStart"/>
      <w:r w:rsidRPr="009425DE">
        <w:rPr>
          <w:rFonts w:ascii="Times New Roman" w:hAnsi="Times New Roman" w:cs="Times New Roman"/>
          <w:i/>
          <w:sz w:val="24"/>
          <w:szCs w:val="24"/>
          <w:lang w:val="en-GB"/>
        </w:rPr>
        <w:t>moehni</w:t>
      </w:r>
      <w:proofErr w:type="spellEnd"/>
      <w:r w:rsidRPr="009425DE">
        <w:rPr>
          <w:rFonts w:ascii="Times New Roman" w:hAnsi="Times New Roman" w:cs="Times New Roman"/>
          <w:sz w:val="24"/>
          <w:szCs w:val="24"/>
          <w:lang w:val="en-GB"/>
        </w:rPr>
        <w:t xml:space="preserve"> (shoot gall) and </w:t>
      </w:r>
      <w:r w:rsidRPr="009425DE">
        <w:rPr>
          <w:rFonts w:ascii="Times New Roman" w:hAnsi="Times New Roman" w:cs="Times New Roman"/>
          <w:i/>
          <w:sz w:val="24"/>
          <w:szCs w:val="24"/>
          <w:lang w:val="en-GB"/>
        </w:rPr>
        <w:t xml:space="preserve">L. </w:t>
      </w:r>
      <w:proofErr w:type="spellStart"/>
      <w:r w:rsidRPr="009425DE">
        <w:rPr>
          <w:rFonts w:ascii="Times New Roman" w:hAnsi="Times New Roman" w:cs="Times New Roman"/>
          <w:i/>
          <w:sz w:val="24"/>
          <w:szCs w:val="24"/>
          <w:lang w:val="en-GB"/>
        </w:rPr>
        <w:t>conica</w:t>
      </w:r>
      <w:proofErr w:type="spellEnd"/>
      <w:r w:rsidRPr="009425DE">
        <w:rPr>
          <w:rFonts w:ascii="Times New Roman" w:hAnsi="Times New Roman" w:cs="Times New Roman"/>
          <w:sz w:val="24"/>
          <w:szCs w:val="24"/>
          <w:lang w:val="en-GB"/>
        </w:rPr>
        <w:t xml:space="preserve"> (conical gall) and the </w:t>
      </w:r>
      <w:r w:rsidR="002F1AC1" w:rsidRPr="009425DE">
        <w:rPr>
          <w:rFonts w:ascii="Times New Roman" w:hAnsi="Times New Roman" w:cs="Times New Roman"/>
          <w:sz w:val="24"/>
          <w:szCs w:val="24"/>
          <w:lang w:val="en-GB"/>
        </w:rPr>
        <w:t xml:space="preserve">other one </w:t>
      </w:r>
      <w:r w:rsidRPr="009425DE">
        <w:rPr>
          <w:rFonts w:ascii="Times New Roman" w:hAnsi="Times New Roman" w:cs="Times New Roman"/>
          <w:sz w:val="24"/>
          <w:szCs w:val="24"/>
          <w:lang w:val="en-GB"/>
        </w:rPr>
        <w:t xml:space="preserve">formed by </w:t>
      </w:r>
      <w:r w:rsidRPr="009425DE">
        <w:rPr>
          <w:rFonts w:ascii="Times New Roman" w:hAnsi="Times New Roman" w:cs="Times New Roman"/>
          <w:i/>
          <w:sz w:val="24"/>
          <w:szCs w:val="24"/>
          <w:lang w:val="en-GB"/>
        </w:rPr>
        <w:t xml:space="preserve">L. cylindrical </w:t>
      </w:r>
      <w:r w:rsidRPr="009425DE">
        <w:rPr>
          <w:rFonts w:ascii="Times New Roman" w:hAnsi="Times New Roman" w:cs="Times New Roman"/>
          <w:sz w:val="24"/>
          <w:szCs w:val="24"/>
          <w:lang w:val="en-GB"/>
        </w:rPr>
        <w:t xml:space="preserve">and </w:t>
      </w:r>
      <w:r w:rsidRPr="009425DE">
        <w:rPr>
          <w:rFonts w:ascii="Times New Roman" w:hAnsi="Times New Roman" w:cs="Times New Roman"/>
          <w:i/>
          <w:sz w:val="24"/>
          <w:szCs w:val="24"/>
          <w:lang w:val="en-GB"/>
        </w:rPr>
        <w:t xml:space="preserve">L. </w:t>
      </w:r>
      <w:proofErr w:type="spellStart"/>
      <w:r w:rsidRPr="009425DE">
        <w:rPr>
          <w:rFonts w:ascii="Times New Roman" w:hAnsi="Times New Roman" w:cs="Times New Roman"/>
          <w:i/>
          <w:sz w:val="24"/>
          <w:szCs w:val="24"/>
          <w:lang w:val="en-GB"/>
        </w:rPr>
        <w:t>spherica</w:t>
      </w:r>
      <w:proofErr w:type="spellEnd"/>
      <w:r w:rsidRPr="009425DE">
        <w:rPr>
          <w:rFonts w:ascii="Times New Roman" w:hAnsi="Times New Roman" w:cs="Times New Roman"/>
          <w:sz w:val="24"/>
          <w:szCs w:val="24"/>
          <w:lang w:val="en-GB"/>
        </w:rPr>
        <w:t xml:space="preserve">. </w:t>
      </w:r>
      <w:r w:rsidR="002F1AC1" w:rsidRPr="009425DE">
        <w:rPr>
          <w:rFonts w:ascii="Times New Roman" w:hAnsi="Times New Roman" w:cs="Times New Roman"/>
          <w:sz w:val="24"/>
          <w:szCs w:val="24"/>
          <w:lang w:val="en-GB"/>
        </w:rPr>
        <w:t xml:space="preserve">In </w:t>
      </w:r>
      <w:r w:rsidRPr="009425DE">
        <w:rPr>
          <w:rFonts w:ascii="Times New Roman" w:hAnsi="Times New Roman" w:cs="Times New Roman"/>
          <w:sz w:val="24"/>
          <w:szCs w:val="24"/>
          <w:lang w:val="en-GB"/>
        </w:rPr>
        <w:t xml:space="preserve">the first </w:t>
      </w:r>
      <w:r w:rsidR="000A5E53" w:rsidRPr="009425DE">
        <w:rPr>
          <w:rFonts w:ascii="Times New Roman" w:hAnsi="Times New Roman" w:cs="Times New Roman"/>
          <w:sz w:val="24"/>
          <w:szCs w:val="24"/>
          <w:lang w:val="en-GB"/>
        </w:rPr>
        <w:t>module</w:t>
      </w:r>
      <w:r w:rsidRPr="009425DE">
        <w:rPr>
          <w:rFonts w:ascii="Times New Roman" w:hAnsi="Times New Roman" w:cs="Times New Roman"/>
          <w:sz w:val="24"/>
          <w:szCs w:val="24"/>
          <w:lang w:val="en-GB"/>
        </w:rPr>
        <w:t xml:space="preserve">, shoot galls have very </w:t>
      </w:r>
      <w:r w:rsidR="002F1AC1" w:rsidRPr="009425DE">
        <w:rPr>
          <w:rFonts w:ascii="Times New Roman" w:hAnsi="Times New Roman" w:cs="Times New Roman"/>
          <w:sz w:val="24"/>
          <w:szCs w:val="24"/>
          <w:lang w:val="en-GB"/>
        </w:rPr>
        <w:t xml:space="preserve">hard </w:t>
      </w:r>
      <w:r w:rsidRPr="009425DE">
        <w:rPr>
          <w:rFonts w:ascii="Times New Roman" w:hAnsi="Times New Roman" w:cs="Times New Roman"/>
          <w:sz w:val="24"/>
          <w:szCs w:val="24"/>
          <w:lang w:val="en-GB"/>
        </w:rPr>
        <w:t>wall</w:t>
      </w:r>
      <w:r w:rsidR="002F1AC1" w:rsidRPr="009425DE">
        <w:rPr>
          <w:rFonts w:ascii="Times New Roman" w:hAnsi="Times New Roman" w:cs="Times New Roman"/>
          <w:sz w:val="24"/>
          <w:szCs w:val="24"/>
          <w:lang w:val="en-GB"/>
        </w:rPr>
        <w:t>s</w:t>
      </w:r>
      <w:r w:rsidRPr="009425DE">
        <w:rPr>
          <w:rFonts w:ascii="Times New Roman" w:hAnsi="Times New Roman" w:cs="Times New Roman"/>
          <w:sz w:val="24"/>
          <w:szCs w:val="24"/>
          <w:lang w:val="en-GB"/>
        </w:rPr>
        <w:t xml:space="preserve"> and several galls </w:t>
      </w:r>
      <w:r w:rsidR="002F1AC1" w:rsidRPr="009425DE">
        <w:rPr>
          <w:rFonts w:ascii="Times New Roman" w:hAnsi="Times New Roman" w:cs="Times New Roman"/>
          <w:sz w:val="24"/>
          <w:szCs w:val="24"/>
          <w:lang w:val="en-GB"/>
        </w:rPr>
        <w:t>can be packed close together leading to potentially increased protection against parasitoid attack</w:t>
      </w:r>
      <w:r w:rsidRPr="009425DE">
        <w:rPr>
          <w:rFonts w:ascii="Times New Roman" w:hAnsi="Times New Roman" w:cs="Times New Roman"/>
          <w:sz w:val="24"/>
          <w:szCs w:val="24"/>
          <w:lang w:val="en-GB"/>
        </w:rPr>
        <w:t>, whil</w:t>
      </w:r>
      <w:r w:rsidR="002F1AC1" w:rsidRPr="009425DE">
        <w:rPr>
          <w:rFonts w:ascii="Times New Roman" w:hAnsi="Times New Roman" w:cs="Times New Roman"/>
          <w:sz w:val="24"/>
          <w:szCs w:val="24"/>
          <w:lang w:val="en-GB"/>
        </w:rPr>
        <w:t>st</w:t>
      </w:r>
      <w:r w:rsidRPr="009425DE">
        <w:rPr>
          <w:rFonts w:ascii="Times New Roman" w:hAnsi="Times New Roman" w:cs="Times New Roman"/>
          <w:sz w:val="24"/>
          <w:szCs w:val="24"/>
          <w:lang w:val="en-GB"/>
        </w:rPr>
        <w:t xml:space="preserve"> the conical </w:t>
      </w:r>
      <w:r w:rsidR="002F1AC1" w:rsidRPr="009425DE">
        <w:rPr>
          <w:rFonts w:ascii="Times New Roman" w:hAnsi="Times New Roman" w:cs="Times New Roman"/>
          <w:sz w:val="24"/>
          <w:szCs w:val="24"/>
          <w:lang w:val="en-GB"/>
        </w:rPr>
        <w:t>differs in all these respects</w:t>
      </w:r>
      <w:r w:rsidRPr="009425DE">
        <w:rPr>
          <w:rFonts w:ascii="Times New Roman" w:hAnsi="Times New Roman" w:cs="Times New Roman"/>
          <w:sz w:val="24"/>
          <w:szCs w:val="24"/>
          <w:lang w:val="en-GB"/>
        </w:rPr>
        <w:t xml:space="preserve">. </w:t>
      </w:r>
      <w:r w:rsidR="002F1AC1" w:rsidRPr="009425DE">
        <w:rPr>
          <w:rFonts w:ascii="Times New Roman" w:hAnsi="Times New Roman" w:cs="Times New Roman"/>
          <w:sz w:val="24"/>
          <w:szCs w:val="24"/>
          <w:lang w:val="en-GB"/>
        </w:rPr>
        <w:t xml:space="preserve">In the </w:t>
      </w:r>
      <w:r w:rsidRPr="009425DE">
        <w:rPr>
          <w:rFonts w:ascii="Times New Roman" w:hAnsi="Times New Roman" w:cs="Times New Roman"/>
          <w:sz w:val="24"/>
          <w:szCs w:val="24"/>
          <w:lang w:val="en-GB"/>
        </w:rPr>
        <w:t xml:space="preserve">second module, </w:t>
      </w:r>
      <w:r w:rsidR="002F1AC1" w:rsidRPr="009425DE">
        <w:rPr>
          <w:rFonts w:ascii="Times New Roman" w:hAnsi="Times New Roman" w:cs="Times New Roman"/>
          <w:sz w:val="24"/>
          <w:szCs w:val="24"/>
          <w:lang w:val="en-GB"/>
        </w:rPr>
        <w:t xml:space="preserve">gall wall thickness is </w:t>
      </w:r>
      <w:r w:rsidRPr="009425DE">
        <w:rPr>
          <w:rFonts w:ascii="Times New Roman" w:hAnsi="Times New Roman" w:cs="Times New Roman"/>
          <w:sz w:val="24"/>
          <w:szCs w:val="24"/>
          <w:lang w:val="en-GB"/>
        </w:rPr>
        <w:t xml:space="preserve">the main </w:t>
      </w:r>
      <w:r w:rsidR="002F1AC1" w:rsidRPr="009425DE">
        <w:rPr>
          <w:rFonts w:ascii="Times New Roman" w:hAnsi="Times New Roman" w:cs="Times New Roman"/>
          <w:sz w:val="24"/>
          <w:szCs w:val="24"/>
          <w:lang w:val="en-GB"/>
        </w:rPr>
        <w:t xml:space="preserve">apparent </w:t>
      </w:r>
      <w:r w:rsidRPr="009425DE">
        <w:rPr>
          <w:rFonts w:ascii="Times New Roman" w:hAnsi="Times New Roman" w:cs="Times New Roman"/>
          <w:sz w:val="24"/>
          <w:szCs w:val="24"/>
          <w:lang w:val="en-GB"/>
        </w:rPr>
        <w:t>difference, with spherical galls thick</w:t>
      </w:r>
      <w:r w:rsidR="000A5E53" w:rsidRPr="009425DE">
        <w:rPr>
          <w:rFonts w:ascii="Times New Roman" w:hAnsi="Times New Roman" w:cs="Times New Roman"/>
          <w:sz w:val="24"/>
          <w:szCs w:val="24"/>
          <w:lang w:val="en-GB"/>
        </w:rPr>
        <w:t xml:space="preserve">, </w:t>
      </w:r>
      <w:r w:rsidRPr="009425DE">
        <w:rPr>
          <w:rFonts w:ascii="Times New Roman" w:hAnsi="Times New Roman" w:cs="Times New Roman"/>
          <w:sz w:val="24"/>
          <w:szCs w:val="24"/>
          <w:lang w:val="en-GB"/>
        </w:rPr>
        <w:t xml:space="preserve">possibly </w:t>
      </w:r>
      <w:r w:rsidR="002F1AC1" w:rsidRPr="009425DE">
        <w:rPr>
          <w:rFonts w:ascii="Times New Roman" w:hAnsi="Times New Roman" w:cs="Times New Roman"/>
          <w:sz w:val="24"/>
          <w:szCs w:val="24"/>
          <w:lang w:val="en-GB"/>
        </w:rPr>
        <w:t xml:space="preserve">meaning </w:t>
      </w:r>
      <w:r w:rsidRPr="009425DE">
        <w:rPr>
          <w:rFonts w:ascii="Times New Roman" w:hAnsi="Times New Roman" w:cs="Times New Roman"/>
          <w:sz w:val="24"/>
          <w:szCs w:val="24"/>
          <w:lang w:val="en-GB"/>
        </w:rPr>
        <w:t xml:space="preserve">a barrier for smaller </w:t>
      </w:r>
      <w:r w:rsidRPr="009425DE">
        <w:rPr>
          <w:rFonts w:ascii="Times New Roman" w:hAnsi="Times New Roman" w:cs="Times New Roman"/>
          <w:sz w:val="24"/>
          <w:szCs w:val="24"/>
          <w:lang w:val="en-GB"/>
        </w:rPr>
        <w:lastRenderedPageBreak/>
        <w:t>parasitoids or those with smaller ovipositors</w:t>
      </w:r>
      <w:r w:rsidR="000A5E53" w:rsidRPr="009425DE">
        <w:rPr>
          <w:rFonts w:ascii="Times New Roman" w:hAnsi="Times New Roman" w:cs="Times New Roman"/>
          <w:sz w:val="24"/>
          <w:szCs w:val="24"/>
          <w:lang w:val="en-GB"/>
        </w:rPr>
        <w:t>, but cylindrical galls much less so</w:t>
      </w:r>
      <w:r w:rsidRPr="009425DE">
        <w:rPr>
          <w:rFonts w:ascii="Times New Roman" w:hAnsi="Times New Roman" w:cs="Times New Roman"/>
          <w:sz w:val="24"/>
          <w:szCs w:val="24"/>
          <w:lang w:val="en-GB"/>
        </w:rPr>
        <w:t xml:space="preserve">. </w:t>
      </w:r>
      <w:r w:rsidR="000A5E53" w:rsidRPr="009425DE">
        <w:rPr>
          <w:rFonts w:ascii="Times New Roman" w:hAnsi="Times New Roman" w:cs="Times New Roman"/>
          <w:sz w:val="24"/>
          <w:szCs w:val="24"/>
          <w:lang w:val="en-GB"/>
        </w:rPr>
        <w:t>However, t</w:t>
      </w:r>
      <w:r w:rsidRPr="009425DE">
        <w:rPr>
          <w:rFonts w:ascii="Times New Roman" w:hAnsi="Times New Roman" w:cs="Times New Roman"/>
          <w:sz w:val="24"/>
          <w:szCs w:val="24"/>
          <w:lang w:val="en-GB"/>
        </w:rPr>
        <w:t xml:space="preserve">his </w:t>
      </w:r>
      <w:r w:rsidR="000A5E53" w:rsidRPr="009425DE">
        <w:rPr>
          <w:rFonts w:ascii="Times New Roman" w:hAnsi="Times New Roman" w:cs="Times New Roman"/>
          <w:sz w:val="24"/>
          <w:szCs w:val="24"/>
          <w:lang w:val="en-GB"/>
        </w:rPr>
        <w:t xml:space="preserve">was </w:t>
      </w:r>
      <w:r w:rsidRPr="009425DE">
        <w:rPr>
          <w:rFonts w:ascii="Times New Roman" w:hAnsi="Times New Roman" w:cs="Times New Roman"/>
          <w:sz w:val="24"/>
          <w:szCs w:val="24"/>
          <w:lang w:val="en-GB"/>
        </w:rPr>
        <w:t xml:space="preserve">apparently </w:t>
      </w:r>
      <w:r w:rsidR="000A5E53" w:rsidRPr="009425DE">
        <w:rPr>
          <w:rFonts w:ascii="Times New Roman" w:hAnsi="Times New Roman" w:cs="Times New Roman"/>
          <w:sz w:val="24"/>
          <w:szCs w:val="24"/>
          <w:lang w:val="en-GB"/>
        </w:rPr>
        <w:t xml:space="preserve">not the case </w:t>
      </w:r>
      <w:r w:rsidRPr="009425DE">
        <w:rPr>
          <w:rFonts w:ascii="Times New Roman" w:hAnsi="Times New Roman" w:cs="Times New Roman"/>
          <w:sz w:val="24"/>
          <w:szCs w:val="24"/>
          <w:lang w:val="en-GB"/>
        </w:rPr>
        <w:t xml:space="preserve">since all the individuals of both parasitoids species of the </w:t>
      </w:r>
      <w:proofErr w:type="spellStart"/>
      <w:r w:rsidRPr="009425DE">
        <w:rPr>
          <w:rFonts w:ascii="Times New Roman" w:hAnsi="Times New Roman" w:cs="Times New Roman"/>
          <w:sz w:val="24"/>
          <w:szCs w:val="24"/>
          <w:lang w:val="en-GB"/>
        </w:rPr>
        <w:t>Aphelinidae</w:t>
      </w:r>
      <w:proofErr w:type="spellEnd"/>
      <w:r w:rsidRPr="009425DE">
        <w:rPr>
          <w:rFonts w:ascii="Times New Roman" w:hAnsi="Times New Roman" w:cs="Times New Roman"/>
          <w:sz w:val="24"/>
          <w:szCs w:val="24"/>
          <w:lang w:val="en-GB"/>
        </w:rPr>
        <w:t xml:space="preserve"> family, formed by small </w:t>
      </w:r>
      <w:r w:rsidR="000A5E53" w:rsidRPr="009425DE">
        <w:rPr>
          <w:rFonts w:ascii="Times New Roman" w:hAnsi="Times New Roman" w:cs="Times New Roman"/>
          <w:sz w:val="24"/>
          <w:szCs w:val="24"/>
          <w:lang w:val="en-GB"/>
        </w:rPr>
        <w:t xml:space="preserve">bodied </w:t>
      </w:r>
      <w:r w:rsidRPr="009425DE">
        <w:rPr>
          <w:rFonts w:ascii="Times New Roman" w:hAnsi="Times New Roman" w:cs="Times New Roman"/>
          <w:sz w:val="24"/>
          <w:szCs w:val="24"/>
          <w:lang w:val="en-GB"/>
        </w:rPr>
        <w:t xml:space="preserve">species, emerged from spherical galls. The parasitoids seem to be responding more to the host plant </w:t>
      </w:r>
      <w:r w:rsidR="000A5E53" w:rsidRPr="009425DE">
        <w:rPr>
          <w:rFonts w:ascii="Times New Roman" w:hAnsi="Times New Roman" w:cs="Times New Roman"/>
          <w:sz w:val="24"/>
          <w:szCs w:val="24"/>
          <w:lang w:val="en-GB"/>
        </w:rPr>
        <w:t xml:space="preserve">organ </w:t>
      </w:r>
      <w:r w:rsidRPr="009425DE">
        <w:rPr>
          <w:rFonts w:ascii="Times New Roman" w:hAnsi="Times New Roman" w:cs="Times New Roman"/>
          <w:sz w:val="24"/>
          <w:szCs w:val="24"/>
          <w:lang w:val="en-GB"/>
        </w:rPr>
        <w:t xml:space="preserve">in this network, since </w:t>
      </w:r>
      <w:r w:rsidR="000A5E53" w:rsidRPr="009425DE">
        <w:rPr>
          <w:rFonts w:ascii="Times New Roman" w:hAnsi="Times New Roman" w:cs="Times New Roman"/>
          <w:sz w:val="24"/>
          <w:szCs w:val="24"/>
          <w:lang w:val="en-GB"/>
        </w:rPr>
        <w:t xml:space="preserve">one </w:t>
      </w:r>
      <w:r w:rsidRPr="009425DE">
        <w:rPr>
          <w:rFonts w:ascii="Times New Roman" w:hAnsi="Times New Roman" w:cs="Times New Roman"/>
          <w:sz w:val="24"/>
          <w:szCs w:val="24"/>
          <w:lang w:val="en-GB"/>
        </w:rPr>
        <w:t xml:space="preserve">module </w:t>
      </w:r>
      <w:r w:rsidR="000A5E53" w:rsidRPr="009425DE">
        <w:rPr>
          <w:rFonts w:ascii="Times New Roman" w:hAnsi="Times New Roman" w:cs="Times New Roman"/>
          <w:sz w:val="24"/>
          <w:szCs w:val="24"/>
          <w:lang w:val="en-GB"/>
        </w:rPr>
        <w:t xml:space="preserve">is </w:t>
      </w:r>
      <w:r w:rsidRPr="009425DE">
        <w:rPr>
          <w:rFonts w:ascii="Times New Roman" w:hAnsi="Times New Roman" w:cs="Times New Roman"/>
          <w:sz w:val="24"/>
          <w:szCs w:val="24"/>
          <w:lang w:val="en-GB"/>
        </w:rPr>
        <w:t xml:space="preserve">formed by galls found mainly on </w:t>
      </w:r>
      <w:r w:rsidR="000A5E53" w:rsidRPr="009425DE">
        <w:rPr>
          <w:rFonts w:ascii="Times New Roman" w:hAnsi="Times New Roman" w:cs="Times New Roman"/>
          <w:sz w:val="24"/>
          <w:szCs w:val="24"/>
          <w:lang w:val="en-GB"/>
        </w:rPr>
        <w:t>stems</w:t>
      </w:r>
      <w:r w:rsidRPr="009425DE">
        <w:rPr>
          <w:rFonts w:ascii="Times New Roman" w:hAnsi="Times New Roman" w:cs="Times New Roman"/>
          <w:sz w:val="24"/>
          <w:szCs w:val="24"/>
          <w:lang w:val="en-GB"/>
        </w:rPr>
        <w:t xml:space="preserve">(shoot and conical galls), </w:t>
      </w:r>
      <w:r w:rsidR="000A5E53" w:rsidRPr="009425DE">
        <w:rPr>
          <w:rFonts w:ascii="Times New Roman" w:hAnsi="Times New Roman" w:cs="Times New Roman"/>
          <w:sz w:val="24"/>
          <w:szCs w:val="24"/>
          <w:lang w:val="en-GB"/>
        </w:rPr>
        <w:t xml:space="preserve">another </w:t>
      </w:r>
      <w:r w:rsidRPr="009425DE">
        <w:rPr>
          <w:rFonts w:ascii="Times New Roman" w:hAnsi="Times New Roman" w:cs="Times New Roman"/>
          <w:sz w:val="24"/>
          <w:szCs w:val="24"/>
          <w:lang w:val="en-GB"/>
        </w:rPr>
        <w:t>by galls mainly on lea</w:t>
      </w:r>
      <w:r w:rsidR="000A5E53" w:rsidRPr="009425DE">
        <w:rPr>
          <w:rFonts w:ascii="Times New Roman" w:hAnsi="Times New Roman" w:cs="Times New Roman"/>
          <w:sz w:val="24"/>
          <w:szCs w:val="24"/>
          <w:lang w:val="en-GB"/>
        </w:rPr>
        <w:t>ve</w:t>
      </w:r>
      <w:r w:rsidRPr="009425DE">
        <w:rPr>
          <w:rFonts w:ascii="Times New Roman" w:hAnsi="Times New Roman" w:cs="Times New Roman"/>
          <w:sz w:val="24"/>
          <w:szCs w:val="24"/>
          <w:lang w:val="en-GB"/>
        </w:rPr>
        <w:t xml:space="preserve">s (cylindrical and spherical, </w:t>
      </w:r>
      <w:r w:rsidR="000A5E53" w:rsidRPr="009425DE">
        <w:rPr>
          <w:rFonts w:ascii="Times New Roman" w:hAnsi="Times New Roman" w:cs="Times New Roman"/>
          <w:sz w:val="24"/>
          <w:szCs w:val="24"/>
          <w:lang w:val="en-GB"/>
        </w:rPr>
        <w:t xml:space="preserve">but </w:t>
      </w:r>
      <w:r w:rsidRPr="009425DE">
        <w:rPr>
          <w:rFonts w:ascii="Times New Roman" w:hAnsi="Times New Roman" w:cs="Times New Roman"/>
          <w:sz w:val="24"/>
          <w:szCs w:val="24"/>
          <w:lang w:val="en-GB"/>
        </w:rPr>
        <w:t xml:space="preserve">one </w:t>
      </w:r>
      <w:r w:rsidR="000A5E53" w:rsidRPr="009425DE">
        <w:rPr>
          <w:rFonts w:ascii="Times New Roman" w:hAnsi="Times New Roman" w:cs="Times New Roman"/>
          <w:sz w:val="24"/>
          <w:szCs w:val="24"/>
          <w:lang w:val="en-GB"/>
        </w:rPr>
        <w:t xml:space="preserve">also </w:t>
      </w:r>
      <w:r w:rsidRPr="009425DE">
        <w:rPr>
          <w:rFonts w:ascii="Times New Roman" w:hAnsi="Times New Roman" w:cs="Times New Roman"/>
          <w:sz w:val="24"/>
          <w:szCs w:val="24"/>
          <w:lang w:val="en-GB"/>
        </w:rPr>
        <w:t>on buds</w:t>
      </w:r>
      <w:r w:rsidR="000A5E53" w:rsidRPr="009425DE">
        <w:rPr>
          <w:rFonts w:ascii="Times New Roman" w:hAnsi="Times New Roman" w:cs="Times New Roman"/>
          <w:sz w:val="24"/>
          <w:szCs w:val="24"/>
          <w:lang w:val="en-GB"/>
        </w:rPr>
        <w:t xml:space="preserve">, </w:t>
      </w:r>
      <w:r w:rsidR="000A5E53" w:rsidRPr="009425DE">
        <w:rPr>
          <w:rFonts w:ascii="Times New Roman" w:hAnsi="Times New Roman" w:cs="Times New Roman"/>
          <w:i/>
          <w:sz w:val="24"/>
          <w:szCs w:val="24"/>
          <w:lang w:val="en-GB"/>
        </w:rPr>
        <w:t xml:space="preserve">P. </w:t>
      </w:r>
      <w:proofErr w:type="spellStart"/>
      <w:r w:rsidR="000A5E53" w:rsidRPr="009425DE">
        <w:rPr>
          <w:rFonts w:ascii="Times New Roman" w:hAnsi="Times New Roman" w:cs="Times New Roman"/>
          <w:i/>
          <w:sz w:val="24"/>
          <w:szCs w:val="24"/>
          <w:lang w:val="en-GB"/>
        </w:rPr>
        <w:t>mikaniae</w:t>
      </w:r>
      <w:proofErr w:type="spellEnd"/>
      <w:r w:rsidR="000A5E53" w:rsidRPr="009425DE">
        <w:rPr>
          <w:rFonts w:ascii="Times New Roman" w:hAnsi="Times New Roman" w:cs="Times New Roman"/>
          <w:sz w:val="24"/>
          <w:szCs w:val="24"/>
          <w:lang w:val="en-GB"/>
        </w:rPr>
        <w:t xml:space="preserve"> </w:t>
      </w:r>
      <w:r w:rsidRPr="009425DE">
        <w:rPr>
          <w:rFonts w:ascii="Times New Roman" w:hAnsi="Times New Roman" w:cs="Times New Roman"/>
          <w:sz w:val="24"/>
          <w:szCs w:val="24"/>
          <w:lang w:val="en-GB"/>
        </w:rPr>
        <w:t xml:space="preserve">bud gall) and one with galls found on </w:t>
      </w:r>
      <w:r w:rsidR="000A5E53" w:rsidRPr="009425DE">
        <w:rPr>
          <w:rFonts w:ascii="Times New Roman" w:hAnsi="Times New Roman" w:cs="Times New Roman"/>
          <w:sz w:val="24"/>
          <w:szCs w:val="24"/>
          <w:lang w:val="en-GB"/>
        </w:rPr>
        <w:t xml:space="preserve">leaf </w:t>
      </w:r>
      <w:r w:rsidRPr="009425DE">
        <w:rPr>
          <w:rFonts w:ascii="Times New Roman" w:hAnsi="Times New Roman" w:cs="Times New Roman"/>
          <w:sz w:val="24"/>
          <w:szCs w:val="24"/>
          <w:lang w:val="en-GB"/>
        </w:rPr>
        <w:t>vein</w:t>
      </w:r>
      <w:r w:rsidR="000A5E53" w:rsidRPr="009425DE">
        <w:rPr>
          <w:rFonts w:ascii="Times New Roman" w:hAnsi="Times New Roman" w:cs="Times New Roman"/>
          <w:sz w:val="24"/>
          <w:szCs w:val="24"/>
          <w:lang w:val="en-GB"/>
        </w:rPr>
        <w:t>s</w:t>
      </w:r>
      <w:r w:rsidRPr="009425DE">
        <w:rPr>
          <w:rFonts w:ascii="Times New Roman" w:hAnsi="Times New Roman" w:cs="Times New Roman"/>
          <w:sz w:val="24"/>
          <w:szCs w:val="24"/>
          <w:lang w:val="en-GB"/>
        </w:rPr>
        <w:t xml:space="preserve"> and petiole</w:t>
      </w:r>
      <w:r w:rsidR="000A5E53" w:rsidRPr="009425DE">
        <w:rPr>
          <w:rFonts w:ascii="Times New Roman" w:hAnsi="Times New Roman" w:cs="Times New Roman"/>
          <w:sz w:val="24"/>
          <w:szCs w:val="24"/>
          <w:lang w:val="en-GB"/>
        </w:rPr>
        <w:t>s</w:t>
      </w:r>
      <w:r w:rsidRPr="009425DE">
        <w:rPr>
          <w:rFonts w:ascii="Times New Roman" w:hAnsi="Times New Roman" w:cs="Times New Roman"/>
          <w:sz w:val="24"/>
          <w:szCs w:val="24"/>
          <w:lang w:val="en-GB"/>
        </w:rPr>
        <w:t xml:space="preserve"> (</w:t>
      </w:r>
      <w:r w:rsidRPr="009425DE">
        <w:rPr>
          <w:rFonts w:ascii="Times New Roman" w:hAnsi="Times New Roman" w:cs="Times New Roman"/>
          <w:i/>
          <w:sz w:val="24"/>
          <w:szCs w:val="24"/>
          <w:lang w:val="en-GB"/>
        </w:rPr>
        <w:t xml:space="preserve">M. </w:t>
      </w:r>
      <w:proofErr w:type="spellStart"/>
      <w:r w:rsidRPr="009425DE">
        <w:rPr>
          <w:rFonts w:ascii="Times New Roman" w:hAnsi="Times New Roman" w:cs="Times New Roman"/>
          <w:i/>
          <w:sz w:val="24"/>
          <w:szCs w:val="24"/>
          <w:lang w:val="en-GB"/>
        </w:rPr>
        <w:t>annulipes</w:t>
      </w:r>
      <w:proofErr w:type="spellEnd"/>
      <w:r w:rsidRPr="009425DE">
        <w:rPr>
          <w:rFonts w:ascii="Times New Roman" w:hAnsi="Times New Roman" w:cs="Times New Roman"/>
          <w:sz w:val="24"/>
          <w:szCs w:val="24"/>
          <w:lang w:val="en-GB"/>
        </w:rPr>
        <w:t xml:space="preserve"> and </w:t>
      </w:r>
      <w:r w:rsidRPr="009425DE">
        <w:rPr>
          <w:rFonts w:ascii="Times New Roman" w:hAnsi="Times New Roman" w:cs="Times New Roman"/>
          <w:i/>
          <w:sz w:val="24"/>
          <w:szCs w:val="24"/>
          <w:lang w:val="en-GB"/>
        </w:rPr>
        <w:t xml:space="preserve">A. </w:t>
      </w:r>
      <w:proofErr w:type="spellStart"/>
      <w:r w:rsidRPr="009425DE">
        <w:rPr>
          <w:rFonts w:ascii="Times New Roman" w:hAnsi="Times New Roman" w:cs="Times New Roman"/>
          <w:i/>
          <w:sz w:val="24"/>
          <w:szCs w:val="24"/>
          <w:lang w:val="en-GB"/>
        </w:rPr>
        <w:t>glomeratae</w:t>
      </w:r>
      <w:proofErr w:type="spellEnd"/>
      <w:r w:rsidRPr="009425DE">
        <w:rPr>
          <w:rFonts w:ascii="Times New Roman" w:hAnsi="Times New Roman" w:cs="Times New Roman"/>
          <w:sz w:val="24"/>
          <w:szCs w:val="24"/>
          <w:lang w:val="en-GB"/>
        </w:rPr>
        <w:t>).</w:t>
      </w:r>
    </w:p>
    <w:p w14:paraId="25391160" w14:textId="13FF557B" w:rsidR="00494549" w:rsidRDefault="00CD657F" w:rsidP="00494549">
      <w:pPr>
        <w:spacing w:line="480" w:lineRule="auto"/>
        <w:ind w:firstLine="720"/>
        <w:jc w:val="both"/>
        <w:rPr>
          <w:rFonts w:ascii="Times New Roman" w:hAnsi="Times New Roman" w:cs="Times New Roman"/>
          <w:sz w:val="24"/>
          <w:szCs w:val="24"/>
          <w:lang w:val="en-GB"/>
        </w:rPr>
      </w:pPr>
      <w:r w:rsidRPr="009425DE">
        <w:rPr>
          <w:rFonts w:ascii="Times New Roman" w:hAnsi="Times New Roman" w:cs="Times New Roman"/>
          <w:sz w:val="24"/>
          <w:szCs w:val="24"/>
          <w:lang w:val="en-GB"/>
        </w:rPr>
        <w:t>E</w:t>
      </w:r>
      <w:r w:rsidR="00494549" w:rsidRPr="009425DE">
        <w:rPr>
          <w:rFonts w:ascii="Times New Roman" w:hAnsi="Times New Roman" w:cs="Times New Roman"/>
          <w:sz w:val="24"/>
          <w:szCs w:val="24"/>
          <w:lang w:val="en-GB"/>
        </w:rPr>
        <w:t>ffects</w:t>
      </w:r>
      <w:r w:rsidR="00494549">
        <w:rPr>
          <w:rFonts w:ascii="Times New Roman" w:hAnsi="Times New Roman" w:cs="Times New Roman"/>
          <w:sz w:val="24"/>
          <w:szCs w:val="24"/>
          <w:lang w:val="en-GB"/>
        </w:rPr>
        <w:t xml:space="preserve"> of gall traits </w:t>
      </w:r>
      <w:r w:rsidR="006D355E">
        <w:rPr>
          <w:rFonts w:ascii="Times New Roman" w:hAnsi="Times New Roman" w:cs="Times New Roman"/>
          <w:sz w:val="24"/>
          <w:szCs w:val="24"/>
          <w:lang w:val="en-GB"/>
        </w:rPr>
        <w:t xml:space="preserve">have been </w:t>
      </w:r>
      <w:r w:rsidR="00494549">
        <w:rPr>
          <w:rFonts w:ascii="Times New Roman" w:hAnsi="Times New Roman" w:cs="Times New Roman"/>
          <w:sz w:val="24"/>
          <w:szCs w:val="24"/>
          <w:lang w:val="en-GB"/>
        </w:rPr>
        <w:t>detected</w:t>
      </w:r>
      <w:r w:rsidR="006D355E">
        <w:rPr>
          <w:rFonts w:ascii="Times New Roman" w:hAnsi="Times New Roman" w:cs="Times New Roman"/>
          <w:sz w:val="24"/>
          <w:szCs w:val="24"/>
          <w:lang w:val="en-GB"/>
        </w:rPr>
        <w:t xml:space="preserve"> previously</w:t>
      </w:r>
      <w:r w:rsidR="00494549">
        <w:rPr>
          <w:rFonts w:ascii="Times New Roman" w:hAnsi="Times New Roman" w:cs="Times New Roman"/>
          <w:sz w:val="24"/>
          <w:szCs w:val="24"/>
          <w:lang w:val="en-GB"/>
        </w:rPr>
        <w:t xml:space="preserve"> in the form of parasitoid responses to gall structure, phenology and host organ attacked (</w:t>
      </w:r>
      <w:r w:rsidR="00494549" w:rsidRPr="00037149">
        <w:rPr>
          <w:rFonts w:ascii="Times New Roman" w:hAnsi="Times New Roman" w:cs="Times New Roman"/>
          <w:sz w:val="24"/>
          <w:szCs w:val="24"/>
          <w:lang w:val="en-GB"/>
        </w:rPr>
        <w:t xml:space="preserve">Bailey </w:t>
      </w:r>
      <w:r w:rsidR="00494549" w:rsidRPr="00037149">
        <w:rPr>
          <w:rFonts w:ascii="Times New Roman" w:hAnsi="Times New Roman" w:cs="Times New Roman"/>
          <w:iCs/>
          <w:sz w:val="24"/>
          <w:szCs w:val="24"/>
          <w:lang w:val="en-GB"/>
        </w:rPr>
        <w:t>et al</w:t>
      </w:r>
      <w:r w:rsidR="00494549" w:rsidRPr="00037149">
        <w:rPr>
          <w:rFonts w:ascii="Times New Roman" w:hAnsi="Times New Roman" w:cs="Times New Roman"/>
          <w:sz w:val="24"/>
          <w:szCs w:val="24"/>
          <w:lang w:val="en-GB"/>
        </w:rPr>
        <w:t>.</w:t>
      </w:r>
      <w:r w:rsidR="00494549">
        <w:rPr>
          <w:rFonts w:ascii="Times New Roman" w:hAnsi="Times New Roman" w:cs="Times New Roman"/>
          <w:sz w:val="24"/>
          <w:szCs w:val="24"/>
          <w:lang w:val="en-GB"/>
        </w:rPr>
        <w:t xml:space="preserve"> 2009). Although these responses are present for oak gall parasitoids, oak galls still seem to share natural enemies generating the expectation of complex dynamics such as apparent competition (Hayward and Stone 2005); because parasitoids are not so widely shared among </w:t>
      </w:r>
      <w:proofErr w:type="spellStart"/>
      <w:r w:rsidR="00494549">
        <w:rPr>
          <w:rFonts w:ascii="Times New Roman" w:hAnsi="Times New Roman" w:cs="Times New Roman"/>
          <w:sz w:val="24"/>
          <w:szCs w:val="24"/>
          <w:lang w:val="en-GB"/>
        </w:rPr>
        <w:t>gallers</w:t>
      </w:r>
      <w:proofErr w:type="spellEnd"/>
      <w:r w:rsidR="00494549">
        <w:rPr>
          <w:rFonts w:ascii="Times New Roman" w:hAnsi="Times New Roman" w:cs="Times New Roman"/>
          <w:sz w:val="24"/>
          <w:szCs w:val="24"/>
          <w:lang w:val="en-GB"/>
        </w:rPr>
        <w:t xml:space="preserve"> in the </w:t>
      </w:r>
      <w:r w:rsidR="00494549">
        <w:rPr>
          <w:rFonts w:ascii="Times New Roman" w:hAnsi="Times New Roman" w:cs="Times New Roman"/>
          <w:i/>
          <w:sz w:val="24"/>
          <w:szCs w:val="24"/>
          <w:lang w:val="en-GB"/>
        </w:rPr>
        <w:t>Mikania</w:t>
      </w:r>
      <w:r w:rsidR="00494549">
        <w:rPr>
          <w:rFonts w:ascii="Times New Roman" w:hAnsi="Times New Roman" w:cs="Times New Roman"/>
          <w:sz w:val="24"/>
          <w:szCs w:val="24"/>
          <w:lang w:val="en-GB"/>
        </w:rPr>
        <w:t xml:space="preserve"> spp. system, we can expect not only lower apparent competition strengths but also differing selection pressures among galling species. Finally, although the literature mentions </w:t>
      </w:r>
      <w:proofErr w:type="spellStart"/>
      <w:r w:rsidR="00494549">
        <w:rPr>
          <w:rFonts w:ascii="Times New Roman" w:hAnsi="Times New Roman" w:cs="Times New Roman"/>
          <w:sz w:val="24"/>
          <w:szCs w:val="24"/>
          <w:lang w:val="en-GB"/>
        </w:rPr>
        <w:t>galler</w:t>
      </w:r>
      <w:proofErr w:type="spellEnd"/>
      <w:r w:rsidR="00494549">
        <w:rPr>
          <w:rFonts w:ascii="Times New Roman" w:hAnsi="Times New Roman" w:cs="Times New Roman"/>
          <w:sz w:val="24"/>
          <w:szCs w:val="24"/>
          <w:lang w:val="en-GB"/>
        </w:rPr>
        <w:t xml:space="preserve"> phylogeny as important for gall structure (</w:t>
      </w:r>
      <w:r w:rsidR="00494549">
        <w:rPr>
          <w:rFonts w:ascii="Times New Roman" w:hAnsi="Times New Roman" w:cs="Times New Roman"/>
          <w:color w:val="000000"/>
          <w:sz w:val="24"/>
          <w:szCs w:val="24"/>
          <w:lang w:val="en-GB"/>
        </w:rPr>
        <w:t>Stone and Cook 1998</w:t>
      </w:r>
      <w:r w:rsidR="00494549">
        <w:rPr>
          <w:rFonts w:ascii="Times New Roman" w:hAnsi="Times New Roman" w:cs="Times New Roman"/>
          <w:sz w:val="24"/>
          <w:szCs w:val="24"/>
          <w:lang w:val="en-GB"/>
        </w:rPr>
        <w:t xml:space="preserve">) and thus indirectly for protection against natural enemies such as parasitoids, it is scant on </w:t>
      </w:r>
      <w:proofErr w:type="spellStart"/>
      <w:r w:rsidR="00494549">
        <w:rPr>
          <w:rFonts w:ascii="Times New Roman" w:hAnsi="Times New Roman" w:cs="Times New Roman"/>
          <w:sz w:val="24"/>
          <w:szCs w:val="24"/>
          <w:lang w:val="en-GB"/>
        </w:rPr>
        <w:t>disentagling</w:t>
      </w:r>
      <w:proofErr w:type="spellEnd"/>
      <w:r w:rsidR="00494549">
        <w:rPr>
          <w:rFonts w:ascii="Times New Roman" w:hAnsi="Times New Roman" w:cs="Times New Roman"/>
          <w:sz w:val="24"/>
          <w:szCs w:val="24"/>
          <w:lang w:val="en-GB"/>
        </w:rPr>
        <w:t xml:space="preserve"> the effects of </w:t>
      </w:r>
      <w:proofErr w:type="spellStart"/>
      <w:r w:rsidR="00494549">
        <w:rPr>
          <w:rFonts w:ascii="Times New Roman" w:hAnsi="Times New Roman" w:cs="Times New Roman"/>
          <w:sz w:val="24"/>
          <w:szCs w:val="24"/>
          <w:lang w:val="en-GB"/>
        </w:rPr>
        <w:t>galler</w:t>
      </w:r>
      <w:proofErr w:type="spellEnd"/>
      <w:r w:rsidR="00494549">
        <w:rPr>
          <w:rFonts w:ascii="Times New Roman" w:hAnsi="Times New Roman" w:cs="Times New Roman"/>
          <w:sz w:val="24"/>
          <w:szCs w:val="24"/>
          <w:lang w:val="en-GB"/>
        </w:rPr>
        <w:t xml:space="preserve"> </w:t>
      </w:r>
      <w:r w:rsidR="006D355E">
        <w:rPr>
          <w:rFonts w:ascii="Times New Roman" w:hAnsi="Times New Roman" w:cs="Times New Roman"/>
          <w:sz w:val="24"/>
          <w:szCs w:val="24"/>
          <w:lang w:val="en-GB"/>
        </w:rPr>
        <w:t xml:space="preserve">taxonomy (and supposedly </w:t>
      </w:r>
      <w:r w:rsidR="00494549">
        <w:rPr>
          <w:rFonts w:ascii="Times New Roman" w:hAnsi="Times New Roman" w:cs="Times New Roman"/>
          <w:sz w:val="24"/>
          <w:szCs w:val="24"/>
          <w:lang w:val="en-GB"/>
        </w:rPr>
        <w:t>phylogeny</w:t>
      </w:r>
      <w:r w:rsidR="006D355E">
        <w:rPr>
          <w:rFonts w:ascii="Times New Roman" w:hAnsi="Times New Roman" w:cs="Times New Roman"/>
          <w:sz w:val="24"/>
          <w:szCs w:val="24"/>
          <w:lang w:val="en-GB"/>
        </w:rPr>
        <w:t>)</w:t>
      </w:r>
      <w:r w:rsidR="00494549">
        <w:rPr>
          <w:rFonts w:ascii="Times New Roman" w:hAnsi="Times New Roman" w:cs="Times New Roman"/>
          <w:sz w:val="24"/>
          <w:szCs w:val="24"/>
          <w:lang w:val="en-GB"/>
        </w:rPr>
        <w:t xml:space="preserve"> from gall structure on parasitoid preference as is done here.</w:t>
      </w:r>
    </w:p>
    <w:p w14:paraId="79938289" w14:textId="0744EAF3" w:rsidR="00CD657F" w:rsidRDefault="00CD657F" w:rsidP="00CD657F">
      <w:pPr>
        <w:spacing w:line="480" w:lineRule="auto"/>
        <w:ind w:firstLine="720"/>
        <w:jc w:val="both"/>
        <w:rPr>
          <w:rFonts w:ascii="Times New Roman" w:hAnsi="Times New Roman" w:cs="Times New Roman"/>
          <w:sz w:val="24"/>
          <w:szCs w:val="24"/>
          <w:lang w:val="en-GB"/>
        </w:rPr>
      </w:pPr>
      <w:r w:rsidRPr="00256B19">
        <w:rPr>
          <w:rFonts w:ascii="Times New Roman" w:hAnsi="Times New Roman" w:cs="Times New Roman"/>
          <w:sz w:val="24"/>
          <w:szCs w:val="24"/>
          <w:lang w:val="en-GB"/>
        </w:rPr>
        <w:t xml:space="preserve">The network </w:t>
      </w:r>
      <w:r w:rsidR="006D355E" w:rsidRPr="00256B19">
        <w:rPr>
          <w:rFonts w:ascii="Times New Roman" w:hAnsi="Times New Roman" w:cs="Times New Roman"/>
          <w:sz w:val="24"/>
          <w:szCs w:val="24"/>
          <w:lang w:val="en-GB"/>
        </w:rPr>
        <w:t xml:space="preserve">organised </w:t>
      </w:r>
      <w:r w:rsidRPr="00256B19">
        <w:rPr>
          <w:rFonts w:ascii="Times New Roman" w:hAnsi="Times New Roman" w:cs="Times New Roman"/>
          <w:sz w:val="24"/>
          <w:szCs w:val="24"/>
          <w:lang w:val="en-GB"/>
        </w:rPr>
        <w:t xml:space="preserve">by </w:t>
      </w:r>
      <w:proofErr w:type="spellStart"/>
      <w:r w:rsidRPr="00256B19">
        <w:rPr>
          <w:rFonts w:ascii="Times New Roman" w:hAnsi="Times New Roman" w:cs="Times New Roman"/>
          <w:sz w:val="24"/>
          <w:szCs w:val="24"/>
          <w:lang w:val="en-GB"/>
        </w:rPr>
        <w:t>galler</w:t>
      </w:r>
      <w:proofErr w:type="spellEnd"/>
      <w:r w:rsidRPr="00256B19">
        <w:rPr>
          <w:rFonts w:ascii="Times New Roman" w:hAnsi="Times New Roman" w:cs="Times New Roman"/>
          <w:sz w:val="24"/>
          <w:szCs w:val="24"/>
          <w:lang w:val="en-GB"/>
        </w:rPr>
        <w:t xml:space="preserve"> genus </w:t>
      </w:r>
      <w:r w:rsidR="006D355E" w:rsidRPr="00256B19">
        <w:rPr>
          <w:rFonts w:ascii="Times New Roman" w:hAnsi="Times New Roman" w:cs="Times New Roman"/>
          <w:sz w:val="24"/>
          <w:szCs w:val="24"/>
          <w:lang w:val="en-GB"/>
        </w:rPr>
        <w:t xml:space="preserve">(GIG) had the </w:t>
      </w:r>
      <w:r w:rsidR="0037157C" w:rsidRPr="00256B19">
        <w:rPr>
          <w:rFonts w:ascii="Times New Roman" w:hAnsi="Times New Roman" w:cs="Times New Roman"/>
          <w:sz w:val="24"/>
          <w:szCs w:val="24"/>
          <w:lang w:val="en-GB"/>
        </w:rPr>
        <w:t xml:space="preserve">low </w:t>
      </w:r>
      <w:r w:rsidR="006D355E" w:rsidRPr="00256B19">
        <w:rPr>
          <w:rFonts w:ascii="Times New Roman" w:hAnsi="Times New Roman" w:cs="Times New Roman"/>
          <w:sz w:val="24"/>
          <w:szCs w:val="24"/>
          <w:lang w:val="en-GB"/>
        </w:rPr>
        <w:t xml:space="preserve">parasitoid </w:t>
      </w:r>
      <w:r w:rsidRPr="00256B19">
        <w:rPr>
          <w:rFonts w:ascii="Times New Roman" w:hAnsi="Times New Roman" w:cs="Times New Roman"/>
          <w:sz w:val="24"/>
          <w:szCs w:val="24"/>
          <w:lang w:val="en-GB"/>
        </w:rPr>
        <w:t xml:space="preserve">sharing among modules, as can </w:t>
      </w:r>
      <w:r w:rsidR="006D355E" w:rsidRPr="00256B19">
        <w:rPr>
          <w:rFonts w:ascii="Times New Roman" w:hAnsi="Times New Roman" w:cs="Times New Roman"/>
          <w:sz w:val="24"/>
          <w:szCs w:val="24"/>
          <w:lang w:val="en-GB"/>
        </w:rPr>
        <w:t xml:space="preserve">be </w:t>
      </w:r>
      <w:r w:rsidRPr="00256B19">
        <w:rPr>
          <w:rFonts w:ascii="Times New Roman" w:hAnsi="Times New Roman" w:cs="Times New Roman"/>
          <w:sz w:val="24"/>
          <w:szCs w:val="24"/>
          <w:lang w:val="en-GB"/>
        </w:rPr>
        <w:t>see</w:t>
      </w:r>
      <w:r w:rsidR="006D355E" w:rsidRPr="00256B19">
        <w:rPr>
          <w:rFonts w:ascii="Times New Roman" w:hAnsi="Times New Roman" w:cs="Times New Roman"/>
          <w:sz w:val="24"/>
          <w:szCs w:val="24"/>
          <w:lang w:val="en-GB"/>
        </w:rPr>
        <w:t>n</w:t>
      </w:r>
      <w:r w:rsidRPr="00256B19">
        <w:rPr>
          <w:rFonts w:ascii="Times New Roman" w:hAnsi="Times New Roman" w:cs="Times New Roman"/>
          <w:sz w:val="24"/>
          <w:szCs w:val="24"/>
          <w:lang w:val="en-GB"/>
        </w:rPr>
        <w:t xml:space="preserve"> </w:t>
      </w:r>
      <w:r w:rsidR="006D355E" w:rsidRPr="00256B19">
        <w:rPr>
          <w:rFonts w:ascii="Times New Roman" w:hAnsi="Times New Roman" w:cs="Times New Roman"/>
          <w:sz w:val="24"/>
          <w:szCs w:val="24"/>
          <w:lang w:val="en-GB"/>
        </w:rPr>
        <w:t xml:space="preserve">from the </w:t>
      </w:r>
      <w:r w:rsidRPr="00256B19">
        <w:rPr>
          <w:rFonts w:ascii="Times New Roman" w:hAnsi="Times New Roman" w:cs="Times New Roman"/>
          <w:sz w:val="24"/>
          <w:szCs w:val="24"/>
          <w:lang w:val="en-GB"/>
        </w:rPr>
        <w:t>fu</w:t>
      </w:r>
      <w:r w:rsidR="006D355E" w:rsidRPr="00256B19">
        <w:rPr>
          <w:rFonts w:ascii="Times New Roman" w:hAnsi="Times New Roman" w:cs="Times New Roman"/>
          <w:sz w:val="24"/>
          <w:szCs w:val="24"/>
          <w:lang w:val="en-GB"/>
        </w:rPr>
        <w:t>n</w:t>
      </w:r>
      <w:r w:rsidRPr="00256B19">
        <w:rPr>
          <w:rFonts w:ascii="Times New Roman" w:hAnsi="Times New Roman" w:cs="Times New Roman"/>
          <w:sz w:val="24"/>
          <w:szCs w:val="24"/>
          <w:lang w:val="en-GB"/>
        </w:rPr>
        <w:t>ction category analysis that classified one species as hub connector</w:t>
      </w:r>
      <w:r w:rsidR="00464940" w:rsidRPr="00256B19">
        <w:rPr>
          <w:rFonts w:ascii="Times New Roman" w:hAnsi="Times New Roman" w:cs="Times New Roman"/>
          <w:sz w:val="24"/>
          <w:szCs w:val="24"/>
          <w:lang w:val="en-GB"/>
        </w:rPr>
        <w:t xml:space="preserve"> (</w:t>
      </w:r>
      <w:proofErr w:type="spellStart"/>
      <w:r w:rsidR="006D355E" w:rsidRPr="00256B19">
        <w:rPr>
          <w:rFonts w:ascii="Times New Roman" w:hAnsi="Times New Roman" w:cs="Times New Roman"/>
          <w:sz w:val="24"/>
          <w:szCs w:val="24"/>
          <w:lang w:val="en-GB"/>
        </w:rPr>
        <w:t>Platygastridae</w:t>
      </w:r>
      <w:proofErr w:type="spellEnd"/>
      <w:r w:rsidR="006D355E" w:rsidRPr="00256B19">
        <w:rPr>
          <w:rFonts w:ascii="Times New Roman" w:hAnsi="Times New Roman" w:cs="Times New Roman"/>
          <w:i/>
          <w:sz w:val="24"/>
          <w:szCs w:val="24"/>
          <w:lang w:val="en-GB"/>
        </w:rPr>
        <w:t xml:space="preserve"> </w:t>
      </w:r>
      <w:r w:rsidR="006D355E" w:rsidRPr="00256B19">
        <w:rPr>
          <w:rFonts w:ascii="Times New Roman" w:hAnsi="Times New Roman" w:cs="Times New Roman"/>
          <w:iCs/>
          <w:sz w:val="24"/>
          <w:szCs w:val="24"/>
          <w:lang w:val="en-GB"/>
        </w:rPr>
        <w:t>sp.</w:t>
      </w:r>
      <w:r w:rsidR="006D355E" w:rsidRPr="00256B19">
        <w:rPr>
          <w:rFonts w:ascii="Times New Roman" w:hAnsi="Times New Roman" w:cs="Times New Roman"/>
          <w:i/>
          <w:sz w:val="24"/>
          <w:szCs w:val="24"/>
          <w:lang w:val="en-GB"/>
        </w:rPr>
        <w:t xml:space="preserve"> </w:t>
      </w:r>
      <w:r w:rsidR="00464940" w:rsidRPr="00256B19">
        <w:rPr>
          <w:rFonts w:ascii="Times New Roman" w:hAnsi="Times New Roman" w:cs="Times New Roman"/>
          <w:i/>
          <w:sz w:val="24"/>
          <w:szCs w:val="24"/>
          <w:lang w:val="en-GB"/>
        </w:rPr>
        <w:t>a</w:t>
      </w:r>
      <w:r w:rsidR="00464940" w:rsidRPr="00256B19">
        <w:rPr>
          <w:rFonts w:ascii="Times New Roman" w:hAnsi="Times New Roman" w:cs="Times New Roman"/>
          <w:sz w:val="24"/>
          <w:szCs w:val="24"/>
          <w:lang w:val="en-GB"/>
        </w:rPr>
        <w:t>)</w:t>
      </w:r>
      <w:r w:rsidRPr="00256B19">
        <w:rPr>
          <w:rFonts w:ascii="Times New Roman" w:hAnsi="Times New Roman" w:cs="Times New Roman"/>
          <w:sz w:val="24"/>
          <w:szCs w:val="24"/>
          <w:lang w:val="en-GB"/>
        </w:rPr>
        <w:t>, one as provincial hub</w:t>
      </w:r>
      <w:r w:rsidR="00464940" w:rsidRPr="00256B19">
        <w:rPr>
          <w:rFonts w:ascii="Times New Roman" w:hAnsi="Times New Roman" w:cs="Times New Roman"/>
          <w:sz w:val="24"/>
          <w:szCs w:val="24"/>
          <w:lang w:val="en-GB"/>
        </w:rPr>
        <w:t xml:space="preserve"> (</w:t>
      </w:r>
      <w:proofErr w:type="spellStart"/>
      <w:r w:rsidR="006D355E" w:rsidRPr="00256B19">
        <w:rPr>
          <w:rFonts w:ascii="Times New Roman" w:hAnsi="Times New Roman" w:cs="Times New Roman"/>
          <w:sz w:val="24"/>
          <w:szCs w:val="24"/>
          <w:lang w:val="en-GB"/>
        </w:rPr>
        <w:t>Eulophidae</w:t>
      </w:r>
      <w:proofErr w:type="spellEnd"/>
      <w:r w:rsidR="006D355E" w:rsidRPr="00256B19">
        <w:rPr>
          <w:rFonts w:ascii="Times New Roman" w:hAnsi="Times New Roman" w:cs="Times New Roman"/>
          <w:i/>
          <w:sz w:val="24"/>
          <w:szCs w:val="24"/>
          <w:lang w:val="en-GB"/>
        </w:rPr>
        <w:t xml:space="preserve"> </w:t>
      </w:r>
      <w:r w:rsidR="006D355E" w:rsidRPr="00256B19">
        <w:rPr>
          <w:rFonts w:ascii="Times New Roman" w:hAnsi="Times New Roman" w:cs="Times New Roman"/>
          <w:iCs/>
          <w:sz w:val="24"/>
          <w:szCs w:val="24"/>
          <w:lang w:val="en-GB"/>
        </w:rPr>
        <w:t>sp.</w:t>
      </w:r>
      <w:r w:rsidR="006D355E" w:rsidRPr="00256B19">
        <w:rPr>
          <w:rFonts w:ascii="Times New Roman" w:hAnsi="Times New Roman" w:cs="Times New Roman"/>
          <w:i/>
          <w:sz w:val="24"/>
          <w:szCs w:val="24"/>
          <w:lang w:val="en-GB"/>
        </w:rPr>
        <w:t xml:space="preserve"> </w:t>
      </w:r>
      <w:r w:rsidR="00464940" w:rsidRPr="00256B19">
        <w:rPr>
          <w:rFonts w:ascii="Times New Roman" w:hAnsi="Times New Roman" w:cs="Times New Roman"/>
          <w:i/>
          <w:sz w:val="24"/>
          <w:szCs w:val="24"/>
          <w:lang w:val="en-GB"/>
        </w:rPr>
        <w:t>d</w:t>
      </w:r>
      <w:r w:rsidR="00464940" w:rsidRPr="00256B19">
        <w:rPr>
          <w:rFonts w:ascii="Times New Roman" w:hAnsi="Times New Roman" w:cs="Times New Roman"/>
          <w:sz w:val="24"/>
          <w:szCs w:val="24"/>
          <w:lang w:val="en-GB"/>
        </w:rPr>
        <w:t>)</w:t>
      </w:r>
      <w:r w:rsidRPr="00256B19">
        <w:rPr>
          <w:rFonts w:ascii="Times New Roman" w:hAnsi="Times New Roman" w:cs="Times New Roman"/>
          <w:sz w:val="24"/>
          <w:szCs w:val="24"/>
          <w:lang w:val="en-GB"/>
        </w:rPr>
        <w:t xml:space="preserve"> and </w:t>
      </w:r>
      <w:r w:rsidR="0037157C" w:rsidRPr="00256B19">
        <w:rPr>
          <w:rFonts w:ascii="Times New Roman" w:hAnsi="Times New Roman" w:cs="Times New Roman"/>
          <w:sz w:val="24"/>
          <w:szCs w:val="24"/>
          <w:lang w:val="en-GB"/>
        </w:rPr>
        <w:t xml:space="preserve">only </w:t>
      </w:r>
      <w:r w:rsidRPr="00256B19">
        <w:rPr>
          <w:rFonts w:ascii="Times New Roman" w:hAnsi="Times New Roman" w:cs="Times New Roman"/>
          <w:sz w:val="24"/>
          <w:szCs w:val="24"/>
          <w:lang w:val="en-GB"/>
        </w:rPr>
        <w:t>three as connector</w:t>
      </w:r>
      <w:r w:rsidR="006D355E" w:rsidRPr="00256B19">
        <w:rPr>
          <w:rFonts w:ascii="Times New Roman" w:hAnsi="Times New Roman" w:cs="Times New Roman"/>
          <w:sz w:val="24"/>
          <w:szCs w:val="24"/>
          <w:lang w:val="en-GB"/>
        </w:rPr>
        <w:t>s</w:t>
      </w:r>
      <w:r w:rsidR="00464940" w:rsidRPr="00256B19">
        <w:rPr>
          <w:rFonts w:ascii="Times New Roman" w:hAnsi="Times New Roman" w:cs="Times New Roman"/>
          <w:sz w:val="24"/>
          <w:szCs w:val="24"/>
          <w:lang w:val="en-GB"/>
        </w:rPr>
        <w:t xml:space="preserve"> (</w:t>
      </w:r>
      <w:proofErr w:type="spellStart"/>
      <w:r w:rsidR="006D355E" w:rsidRPr="00256B19">
        <w:rPr>
          <w:rFonts w:ascii="Times New Roman" w:hAnsi="Times New Roman" w:cs="Times New Roman"/>
          <w:sz w:val="24"/>
          <w:szCs w:val="24"/>
          <w:lang w:val="en-GB"/>
        </w:rPr>
        <w:t>Figitidae</w:t>
      </w:r>
      <w:proofErr w:type="spellEnd"/>
      <w:r w:rsidR="006D355E" w:rsidRPr="00256B19">
        <w:rPr>
          <w:rFonts w:ascii="Times New Roman" w:hAnsi="Times New Roman" w:cs="Times New Roman"/>
          <w:i/>
          <w:sz w:val="24"/>
          <w:szCs w:val="24"/>
          <w:lang w:val="en-GB"/>
        </w:rPr>
        <w:t xml:space="preserve"> </w:t>
      </w:r>
      <w:r w:rsidR="006D355E" w:rsidRPr="00256B19">
        <w:rPr>
          <w:rFonts w:ascii="Times New Roman" w:hAnsi="Times New Roman" w:cs="Times New Roman"/>
          <w:iCs/>
          <w:sz w:val="24"/>
          <w:szCs w:val="24"/>
          <w:lang w:val="en-GB"/>
        </w:rPr>
        <w:t>sp.</w:t>
      </w:r>
      <w:r w:rsidR="006D355E" w:rsidRPr="00256B19">
        <w:rPr>
          <w:rFonts w:ascii="Times New Roman" w:hAnsi="Times New Roman" w:cs="Times New Roman"/>
          <w:i/>
          <w:sz w:val="24"/>
          <w:szCs w:val="24"/>
          <w:lang w:val="en-GB"/>
        </w:rPr>
        <w:t xml:space="preserve"> </w:t>
      </w:r>
      <w:r w:rsidR="00464940" w:rsidRPr="00256B19">
        <w:rPr>
          <w:rFonts w:ascii="Times New Roman" w:hAnsi="Times New Roman" w:cs="Times New Roman"/>
          <w:i/>
          <w:sz w:val="24"/>
          <w:szCs w:val="24"/>
          <w:lang w:val="en-GB"/>
        </w:rPr>
        <w:t>a</w:t>
      </w:r>
      <w:r w:rsidR="00464940" w:rsidRPr="00256B19">
        <w:rPr>
          <w:rFonts w:ascii="Times New Roman" w:hAnsi="Times New Roman" w:cs="Times New Roman"/>
          <w:sz w:val="24"/>
          <w:szCs w:val="24"/>
          <w:lang w:val="en-GB"/>
        </w:rPr>
        <w:t xml:space="preserve">, </w:t>
      </w:r>
      <w:proofErr w:type="spellStart"/>
      <w:r w:rsidR="006D355E" w:rsidRPr="00256B19">
        <w:rPr>
          <w:rFonts w:ascii="Times New Roman" w:hAnsi="Times New Roman" w:cs="Times New Roman"/>
          <w:sz w:val="24"/>
          <w:szCs w:val="24"/>
          <w:lang w:val="en-GB"/>
        </w:rPr>
        <w:t>Diptera</w:t>
      </w:r>
      <w:proofErr w:type="spellEnd"/>
      <w:r w:rsidR="006D355E" w:rsidRPr="00256B19">
        <w:rPr>
          <w:rFonts w:ascii="Times New Roman" w:hAnsi="Times New Roman" w:cs="Times New Roman"/>
          <w:i/>
          <w:sz w:val="24"/>
          <w:szCs w:val="24"/>
          <w:lang w:val="en-GB"/>
        </w:rPr>
        <w:t xml:space="preserve"> </w:t>
      </w:r>
      <w:r w:rsidR="006D355E" w:rsidRPr="00256B19">
        <w:rPr>
          <w:rFonts w:ascii="Times New Roman" w:hAnsi="Times New Roman" w:cs="Times New Roman"/>
          <w:iCs/>
          <w:sz w:val="24"/>
          <w:szCs w:val="24"/>
          <w:lang w:val="en-GB"/>
        </w:rPr>
        <w:t>sp.</w:t>
      </w:r>
      <w:r w:rsidR="006D355E" w:rsidRPr="00256B19">
        <w:rPr>
          <w:rFonts w:ascii="Times New Roman" w:hAnsi="Times New Roman" w:cs="Times New Roman"/>
          <w:i/>
          <w:sz w:val="24"/>
          <w:szCs w:val="24"/>
          <w:lang w:val="en-GB"/>
        </w:rPr>
        <w:t xml:space="preserve"> </w:t>
      </w:r>
      <w:r w:rsidR="00464940" w:rsidRPr="00256B19">
        <w:rPr>
          <w:rFonts w:ascii="Times New Roman" w:hAnsi="Times New Roman" w:cs="Times New Roman"/>
          <w:i/>
          <w:sz w:val="24"/>
          <w:szCs w:val="24"/>
          <w:lang w:val="en-GB"/>
        </w:rPr>
        <w:t>c</w:t>
      </w:r>
      <w:r w:rsidR="00464940" w:rsidRPr="00256B19">
        <w:rPr>
          <w:rFonts w:ascii="Times New Roman" w:hAnsi="Times New Roman" w:cs="Times New Roman"/>
          <w:sz w:val="24"/>
          <w:szCs w:val="24"/>
          <w:lang w:val="en-GB"/>
        </w:rPr>
        <w:t xml:space="preserve"> and </w:t>
      </w:r>
      <w:proofErr w:type="spellStart"/>
      <w:r w:rsidR="006D355E" w:rsidRPr="00256B19">
        <w:rPr>
          <w:rFonts w:ascii="Times New Roman" w:hAnsi="Times New Roman" w:cs="Times New Roman"/>
          <w:sz w:val="24"/>
          <w:szCs w:val="24"/>
          <w:lang w:val="en-GB"/>
        </w:rPr>
        <w:t>Diptera</w:t>
      </w:r>
      <w:proofErr w:type="spellEnd"/>
      <w:r w:rsidR="006D355E" w:rsidRPr="00256B19">
        <w:rPr>
          <w:rFonts w:ascii="Times New Roman" w:hAnsi="Times New Roman" w:cs="Times New Roman"/>
          <w:i/>
          <w:sz w:val="24"/>
          <w:szCs w:val="24"/>
          <w:lang w:val="en-GB"/>
        </w:rPr>
        <w:t xml:space="preserve"> </w:t>
      </w:r>
      <w:r w:rsidR="006D355E" w:rsidRPr="00256B19">
        <w:rPr>
          <w:rFonts w:ascii="Times New Roman" w:hAnsi="Times New Roman" w:cs="Times New Roman"/>
          <w:iCs/>
          <w:sz w:val="24"/>
          <w:szCs w:val="24"/>
          <w:lang w:val="en-GB"/>
        </w:rPr>
        <w:t>sp.</w:t>
      </w:r>
      <w:r w:rsidR="006D355E" w:rsidRPr="00256B19">
        <w:rPr>
          <w:rFonts w:ascii="Times New Roman" w:hAnsi="Times New Roman" w:cs="Times New Roman"/>
          <w:i/>
          <w:sz w:val="24"/>
          <w:szCs w:val="24"/>
          <w:lang w:val="en-GB"/>
        </w:rPr>
        <w:t xml:space="preserve"> </w:t>
      </w:r>
      <w:r w:rsidR="00464940" w:rsidRPr="00256B19">
        <w:rPr>
          <w:rFonts w:ascii="Times New Roman" w:hAnsi="Times New Roman" w:cs="Times New Roman"/>
          <w:i/>
          <w:sz w:val="24"/>
          <w:szCs w:val="24"/>
          <w:lang w:val="en-GB"/>
        </w:rPr>
        <w:t>d</w:t>
      </w:r>
      <w:r w:rsidR="00464940" w:rsidRPr="00256B19">
        <w:rPr>
          <w:rFonts w:ascii="Times New Roman" w:hAnsi="Times New Roman" w:cs="Times New Roman"/>
          <w:sz w:val="24"/>
          <w:szCs w:val="24"/>
          <w:lang w:val="en-GB"/>
        </w:rPr>
        <w:t>)</w:t>
      </w:r>
      <w:r w:rsidRPr="00256B19">
        <w:rPr>
          <w:rFonts w:ascii="Times New Roman" w:hAnsi="Times New Roman" w:cs="Times New Roman"/>
          <w:sz w:val="24"/>
          <w:szCs w:val="24"/>
          <w:lang w:val="en-GB"/>
        </w:rPr>
        <w:t xml:space="preserve">. All the other species were considered peripheral, with most links occurring </w:t>
      </w:r>
      <w:r w:rsidR="006D355E" w:rsidRPr="00256B19">
        <w:rPr>
          <w:rFonts w:ascii="Times New Roman" w:hAnsi="Times New Roman" w:cs="Times New Roman"/>
          <w:sz w:val="24"/>
          <w:szCs w:val="24"/>
          <w:lang w:val="en-GB"/>
        </w:rPr>
        <w:t xml:space="preserve">only </w:t>
      </w:r>
      <w:r w:rsidRPr="00256B19">
        <w:rPr>
          <w:rFonts w:ascii="Times New Roman" w:hAnsi="Times New Roman" w:cs="Times New Roman"/>
          <w:sz w:val="24"/>
          <w:szCs w:val="24"/>
          <w:lang w:val="en-GB"/>
        </w:rPr>
        <w:t>inside the module the</w:t>
      </w:r>
      <w:r w:rsidR="006D355E" w:rsidRPr="00256B19">
        <w:rPr>
          <w:rFonts w:ascii="Times New Roman" w:hAnsi="Times New Roman" w:cs="Times New Roman"/>
          <w:sz w:val="24"/>
          <w:szCs w:val="24"/>
          <w:lang w:val="en-GB"/>
        </w:rPr>
        <w:t>y</w:t>
      </w:r>
      <w:r w:rsidRPr="00256B19">
        <w:rPr>
          <w:rFonts w:ascii="Times New Roman" w:hAnsi="Times New Roman" w:cs="Times New Roman"/>
          <w:sz w:val="24"/>
          <w:szCs w:val="24"/>
          <w:lang w:val="en-GB"/>
        </w:rPr>
        <w:t xml:space="preserve"> were assigned</w:t>
      </w:r>
      <w:r w:rsidR="006D355E" w:rsidRPr="00256B19">
        <w:rPr>
          <w:rFonts w:ascii="Times New Roman" w:hAnsi="Times New Roman" w:cs="Times New Roman"/>
          <w:sz w:val="24"/>
          <w:szCs w:val="24"/>
          <w:lang w:val="en-GB"/>
        </w:rPr>
        <w:t xml:space="preserve"> to</w:t>
      </w:r>
      <w:r w:rsidRPr="00256B19">
        <w:rPr>
          <w:rFonts w:ascii="Times New Roman" w:hAnsi="Times New Roman" w:cs="Times New Roman"/>
          <w:sz w:val="24"/>
          <w:szCs w:val="24"/>
          <w:lang w:val="en-GB"/>
        </w:rPr>
        <w:t xml:space="preserve">. </w:t>
      </w:r>
      <w:r w:rsidR="0037157C" w:rsidRPr="00256B19">
        <w:rPr>
          <w:rFonts w:ascii="Times New Roman" w:hAnsi="Times New Roman" w:cs="Times New Roman"/>
          <w:sz w:val="24"/>
          <w:szCs w:val="24"/>
          <w:lang w:val="en-GB"/>
        </w:rPr>
        <w:t xml:space="preserve">Two of the networks clustered differently had stronger </w:t>
      </w:r>
      <w:proofErr w:type="spellStart"/>
      <w:r w:rsidR="0037157C" w:rsidRPr="00256B19">
        <w:rPr>
          <w:rFonts w:ascii="Times New Roman" w:hAnsi="Times New Roman" w:cs="Times New Roman"/>
          <w:sz w:val="24"/>
          <w:szCs w:val="24"/>
          <w:lang w:val="en-GB"/>
        </w:rPr>
        <w:t>intermodule</w:t>
      </w:r>
      <w:proofErr w:type="spellEnd"/>
      <w:r w:rsidR="0037157C" w:rsidRPr="00256B19">
        <w:rPr>
          <w:rFonts w:ascii="Times New Roman" w:hAnsi="Times New Roman" w:cs="Times New Roman"/>
          <w:sz w:val="24"/>
          <w:szCs w:val="24"/>
          <w:lang w:val="en-GB"/>
        </w:rPr>
        <w:t xml:space="preserve"> linkage and would show 30-50% of parasitoid species as not peripheric (</w:t>
      </w:r>
      <w:r w:rsidR="00256B19" w:rsidRPr="00256B19">
        <w:rPr>
          <w:rFonts w:ascii="Times New Roman" w:hAnsi="Times New Roman" w:cs="Times New Roman"/>
          <w:sz w:val="24"/>
          <w:szCs w:val="24"/>
          <w:lang w:val="en-GB"/>
        </w:rPr>
        <w:t xml:space="preserve">connector species: </w:t>
      </w:r>
      <w:r w:rsidR="0037157C" w:rsidRPr="00256B19">
        <w:rPr>
          <w:rFonts w:ascii="Times New Roman" w:hAnsi="Times New Roman" w:cs="Times New Roman"/>
          <w:sz w:val="24"/>
          <w:szCs w:val="24"/>
          <w:lang w:val="en-GB"/>
        </w:rPr>
        <w:t>GPI = 20; GIS = 12)</w:t>
      </w:r>
      <w:r w:rsidR="00256B19" w:rsidRPr="00256B19">
        <w:rPr>
          <w:rFonts w:ascii="Times New Roman" w:hAnsi="Times New Roman" w:cs="Times New Roman"/>
          <w:sz w:val="24"/>
          <w:szCs w:val="24"/>
          <w:lang w:val="en-GB"/>
        </w:rPr>
        <w:t xml:space="preserve">, </w:t>
      </w:r>
      <w:r w:rsidR="00256B19" w:rsidRPr="00256B19">
        <w:rPr>
          <w:rFonts w:ascii="Times New Roman" w:hAnsi="Times New Roman" w:cs="Times New Roman"/>
          <w:sz w:val="24"/>
          <w:szCs w:val="24"/>
          <w:lang w:val="en-GB"/>
        </w:rPr>
        <w:lastRenderedPageBreak/>
        <w:t xml:space="preserve">whilst for the </w:t>
      </w:r>
      <w:proofErr w:type="spellStart"/>
      <w:r w:rsidR="00256B19" w:rsidRPr="00256B19">
        <w:rPr>
          <w:rFonts w:ascii="Times New Roman" w:hAnsi="Times New Roman" w:cs="Times New Roman"/>
          <w:sz w:val="24"/>
          <w:szCs w:val="24"/>
          <w:lang w:val="en-GB"/>
        </w:rPr>
        <w:t>galler</w:t>
      </w:r>
      <w:proofErr w:type="spellEnd"/>
      <w:r w:rsidR="00256B19" w:rsidRPr="00256B19">
        <w:rPr>
          <w:rFonts w:ascii="Times New Roman" w:hAnsi="Times New Roman" w:cs="Times New Roman"/>
          <w:sz w:val="24"/>
          <w:szCs w:val="24"/>
          <w:lang w:val="en-GB"/>
        </w:rPr>
        <w:t xml:space="preserve"> genus and host plant clustered networks this amounted to only 13.5 and 8.1% (respectively)</w:t>
      </w:r>
      <w:r w:rsidR="0037157C" w:rsidRPr="00256B19">
        <w:rPr>
          <w:rFonts w:ascii="Times New Roman" w:hAnsi="Times New Roman" w:cs="Times New Roman"/>
          <w:sz w:val="24"/>
          <w:szCs w:val="24"/>
          <w:lang w:val="en-GB"/>
        </w:rPr>
        <w:t xml:space="preserve">. </w:t>
      </w:r>
      <w:r w:rsidRPr="00256B19">
        <w:rPr>
          <w:rFonts w:ascii="Times New Roman" w:hAnsi="Times New Roman" w:cs="Times New Roman"/>
          <w:sz w:val="24"/>
          <w:szCs w:val="24"/>
          <w:lang w:val="en-GB"/>
        </w:rPr>
        <w:t xml:space="preserve">This result </w:t>
      </w:r>
      <w:r w:rsidR="006D355E" w:rsidRPr="00256B19">
        <w:rPr>
          <w:rFonts w:ascii="Times New Roman" w:hAnsi="Times New Roman" w:cs="Times New Roman"/>
          <w:sz w:val="24"/>
          <w:szCs w:val="24"/>
          <w:lang w:val="en-GB"/>
        </w:rPr>
        <w:t xml:space="preserve">indicates </w:t>
      </w:r>
      <w:r w:rsidRPr="00256B19">
        <w:rPr>
          <w:rFonts w:ascii="Times New Roman" w:hAnsi="Times New Roman" w:cs="Times New Roman"/>
          <w:sz w:val="24"/>
          <w:szCs w:val="24"/>
          <w:lang w:val="en-GB"/>
        </w:rPr>
        <w:t xml:space="preserve">that </w:t>
      </w:r>
      <w:proofErr w:type="spellStart"/>
      <w:r w:rsidRPr="00256B19">
        <w:rPr>
          <w:rFonts w:ascii="Times New Roman" w:hAnsi="Times New Roman" w:cs="Times New Roman"/>
          <w:sz w:val="24"/>
          <w:szCs w:val="24"/>
          <w:lang w:val="en-GB"/>
        </w:rPr>
        <w:t>galler</w:t>
      </w:r>
      <w:proofErr w:type="spellEnd"/>
      <w:r w:rsidRPr="00256B19">
        <w:rPr>
          <w:rFonts w:ascii="Times New Roman" w:hAnsi="Times New Roman" w:cs="Times New Roman"/>
          <w:sz w:val="24"/>
          <w:szCs w:val="24"/>
          <w:lang w:val="en-GB"/>
        </w:rPr>
        <w:t xml:space="preserve"> taxonomy (and </w:t>
      </w:r>
      <w:r w:rsidR="006D355E" w:rsidRPr="00256B19">
        <w:rPr>
          <w:rFonts w:ascii="Times New Roman" w:hAnsi="Times New Roman" w:cs="Times New Roman"/>
          <w:sz w:val="24"/>
          <w:szCs w:val="24"/>
          <w:lang w:val="en-GB"/>
        </w:rPr>
        <w:t xml:space="preserve">thus </w:t>
      </w:r>
      <w:r w:rsidRPr="00256B19">
        <w:rPr>
          <w:rFonts w:ascii="Times New Roman" w:hAnsi="Times New Roman" w:cs="Times New Roman"/>
          <w:sz w:val="24"/>
          <w:szCs w:val="24"/>
          <w:lang w:val="en-GB"/>
        </w:rPr>
        <w:t xml:space="preserve">probably phylogeny) </w:t>
      </w:r>
      <w:r w:rsidR="00256B19" w:rsidRPr="00256B19">
        <w:rPr>
          <w:rFonts w:ascii="Times New Roman" w:hAnsi="Times New Roman" w:cs="Times New Roman"/>
          <w:sz w:val="24"/>
          <w:szCs w:val="24"/>
          <w:lang w:val="en-GB"/>
        </w:rPr>
        <w:t xml:space="preserve">and host plant identity are </w:t>
      </w:r>
      <w:r w:rsidR="006D355E" w:rsidRPr="00256B19">
        <w:rPr>
          <w:rFonts w:ascii="Times New Roman" w:hAnsi="Times New Roman" w:cs="Times New Roman"/>
          <w:sz w:val="24"/>
          <w:szCs w:val="24"/>
          <w:lang w:val="en-GB"/>
        </w:rPr>
        <w:t xml:space="preserve">somehow </w:t>
      </w:r>
      <w:r w:rsidR="00256B19" w:rsidRPr="00256B19">
        <w:rPr>
          <w:rFonts w:ascii="Times New Roman" w:hAnsi="Times New Roman" w:cs="Times New Roman"/>
          <w:sz w:val="24"/>
          <w:szCs w:val="24"/>
          <w:lang w:val="en-GB"/>
        </w:rPr>
        <w:t xml:space="preserve">stronger </w:t>
      </w:r>
      <w:r w:rsidR="006D355E" w:rsidRPr="00256B19">
        <w:rPr>
          <w:rFonts w:ascii="Times New Roman" w:hAnsi="Times New Roman" w:cs="Times New Roman"/>
          <w:sz w:val="24"/>
          <w:szCs w:val="24"/>
          <w:lang w:val="en-GB"/>
        </w:rPr>
        <w:t>determinant</w:t>
      </w:r>
      <w:r w:rsidR="00256B19" w:rsidRPr="00256B19">
        <w:rPr>
          <w:rFonts w:ascii="Times New Roman" w:hAnsi="Times New Roman" w:cs="Times New Roman"/>
          <w:sz w:val="24"/>
          <w:szCs w:val="24"/>
          <w:lang w:val="en-GB"/>
        </w:rPr>
        <w:t>s</w:t>
      </w:r>
      <w:r w:rsidR="006D355E" w:rsidRPr="00256B19">
        <w:rPr>
          <w:rFonts w:ascii="Times New Roman" w:hAnsi="Times New Roman" w:cs="Times New Roman"/>
          <w:sz w:val="24"/>
          <w:szCs w:val="24"/>
          <w:lang w:val="en-GB"/>
        </w:rPr>
        <w:t xml:space="preserve"> </w:t>
      </w:r>
      <w:r w:rsidRPr="00256B19">
        <w:rPr>
          <w:rFonts w:ascii="Times New Roman" w:hAnsi="Times New Roman" w:cs="Times New Roman"/>
          <w:sz w:val="24"/>
          <w:szCs w:val="24"/>
          <w:lang w:val="en-GB"/>
        </w:rPr>
        <w:t>for the parasitoids</w:t>
      </w:r>
      <w:r w:rsidR="006D355E" w:rsidRPr="00256B19">
        <w:rPr>
          <w:rFonts w:ascii="Times New Roman" w:hAnsi="Times New Roman" w:cs="Times New Roman"/>
          <w:sz w:val="24"/>
          <w:szCs w:val="24"/>
          <w:lang w:val="en-GB"/>
        </w:rPr>
        <w:t xml:space="preserve"> in terms of attacked hosts</w:t>
      </w:r>
      <w:r w:rsidR="00256B19" w:rsidRPr="00256B19">
        <w:rPr>
          <w:rFonts w:ascii="Times New Roman" w:hAnsi="Times New Roman" w:cs="Times New Roman"/>
          <w:sz w:val="24"/>
          <w:szCs w:val="24"/>
          <w:lang w:val="en-GB"/>
        </w:rPr>
        <w:t xml:space="preserve"> than gall structure</w:t>
      </w:r>
      <w:r w:rsidRPr="00256B19">
        <w:rPr>
          <w:rFonts w:ascii="Times New Roman" w:hAnsi="Times New Roman" w:cs="Times New Roman"/>
          <w:sz w:val="24"/>
          <w:szCs w:val="24"/>
          <w:lang w:val="en-GB"/>
        </w:rPr>
        <w:t>.</w:t>
      </w:r>
      <w:r w:rsidR="00066F8F" w:rsidRPr="00256B19">
        <w:rPr>
          <w:rFonts w:ascii="Times New Roman" w:hAnsi="Times New Roman" w:cs="Times New Roman"/>
          <w:sz w:val="24"/>
          <w:szCs w:val="24"/>
          <w:lang w:val="en-GB"/>
        </w:rPr>
        <w:t xml:space="preserve"> </w:t>
      </w:r>
      <w:r w:rsidR="00256B19" w:rsidRPr="00256B19">
        <w:rPr>
          <w:rFonts w:ascii="Times New Roman" w:hAnsi="Times New Roman" w:cs="Times New Roman"/>
          <w:sz w:val="24"/>
          <w:szCs w:val="24"/>
          <w:lang w:val="en-GB"/>
        </w:rPr>
        <w:t xml:space="preserve">However, </w:t>
      </w:r>
      <w:r w:rsidR="00066F8F" w:rsidRPr="00256B19">
        <w:rPr>
          <w:rFonts w:ascii="Times New Roman" w:hAnsi="Times New Roman" w:cs="Times New Roman"/>
          <w:sz w:val="24"/>
          <w:szCs w:val="24"/>
          <w:lang w:val="en-GB"/>
        </w:rPr>
        <w:t>in</w:t>
      </w:r>
      <w:r w:rsidR="006D355E" w:rsidRPr="00256B19">
        <w:rPr>
          <w:rFonts w:ascii="Times New Roman" w:hAnsi="Times New Roman" w:cs="Times New Roman"/>
          <w:sz w:val="24"/>
          <w:szCs w:val="24"/>
          <w:lang w:val="en-GB"/>
        </w:rPr>
        <w:t xml:space="preserve"> </w:t>
      </w:r>
      <w:r w:rsidRPr="00256B19">
        <w:rPr>
          <w:rFonts w:ascii="Times New Roman" w:hAnsi="Times New Roman" w:cs="Times New Roman"/>
          <w:sz w:val="24"/>
          <w:szCs w:val="24"/>
          <w:lang w:val="en-GB"/>
        </w:rPr>
        <w:t>th</w:t>
      </w:r>
      <w:r w:rsidR="00066F8F" w:rsidRPr="00256B19">
        <w:rPr>
          <w:rFonts w:ascii="Times New Roman" w:hAnsi="Times New Roman" w:cs="Times New Roman"/>
          <w:sz w:val="24"/>
          <w:szCs w:val="24"/>
          <w:lang w:val="en-GB"/>
        </w:rPr>
        <w:t>is</w:t>
      </w:r>
      <w:r w:rsidRPr="00256B19">
        <w:rPr>
          <w:rFonts w:ascii="Times New Roman" w:hAnsi="Times New Roman" w:cs="Times New Roman"/>
          <w:sz w:val="24"/>
          <w:szCs w:val="24"/>
          <w:lang w:val="en-GB"/>
        </w:rPr>
        <w:t xml:space="preserve"> network we </w:t>
      </w:r>
      <w:r w:rsidR="00256B19" w:rsidRPr="00256B19">
        <w:rPr>
          <w:rFonts w:ascii="Times New Roman" w:hAnsi="Times New Roman" w:cs="Times New Roman"/>
          <w:sz w:val="24"/>
          <w:szCs w:val="24"/>
          <w:lang w:val="en-GB"/>
        </w:rPr>
        <w:t xml:space="preserve">also </w:t>
      </w:r>
      <w:r w:rsidRPr="00256B19">
        <w:rPr>
          <w:rFonts w:ascii="Times New Roman" w:hAnsi="Times New Roman" w:cs="Times New Roman"/>
          <w:sz w:val="24"/>
          <w:szCs w:val="24"/>
          <w:lang w:val="en-GB"/>
        </w:rPr>
        <w:t xml:space="preserve">found a </w:t>
      </w:r>
      <w:r w:rsidR="00066F8F" w:rsidRPr="00256B19">
        <w:rPr>
          <w:rFonts w:ascii="Times New Roman" w:hAnsi="Times New Roman" w:cs="Times New Roman"/>
          <w:sz w:val="24"/>
          <w:szCs w:val="24"/>
          <w:lang w:val="en-GB"/>
        </w:rPr>
        <w:t xml:space="preserve">small, </w:t>
      </w:r>
      <w:r w:rsidRPr="00256B19">
        <w:rPr>
          <w:rFonts w:ascii="Times New Roman" w:hAnsi="Times New Roman" w:cs="Times New Roman"/>
          <w:sz w:val="24"/>
          <w:szCs w:val="24"/>
          <w:lang w:val="en-GB"/>
        </w:rPr>
        <w:t xml:space="preserve">very well defined module formed by the </w:t>
      </w:r>
      <w:proofErr w:type="spellStart"/>
      <w:r w:rsidRPr="00256B19">
        <w:rPr>
          <w:rFonts w:ascii="Times New Roman" w:hAnsi="Times New Roman" w:cs="Times New Roman"/>
          <w:sz w:val="24"/>
          <w:szCs w:val="24"/>
          <w:lang w:val="en-GB"/>
        </w:rPr>
        <w:t>galler</w:t>
      </w:r>
      <w:proofErr w:type="spellEnd"/>
      <w:r w:rsidRPr="00256B19">
        <w:rPr>
          <w:rFonts w:ascii="Times New Roman" w:hAnsi="Times New Roman" w:cs="Times New Roman"/>
          <w:sz w:val="24"/>
          <w:szCs w:val="24"/>
          <w:lang w:val="en-GB"/>
        </w:rPr>
        <w:t xml:space="preserve"> </w:t>
      </w:r>
      <w:r w:rsidRPr="00256B19">
        <w:rPr>
          <w:rFonts w:ascii="Times New Roman" w:hAnsi="Times New Roman" w:cs="Times New Roman"/>
          <w:i/>
          <w:sz w:val="24"/>
          <w:szCs w:val="24"/>
          <w:lang w:val="en-GB"/>
        </w:rPr>
        <w:t xml:space="preserve">P. </w:t>
      </w:r>
      <w:proofErr w:type="spellStart"/>
      <w:r w:rsidRPr="00256B19">
        <w:rPr>
          <w:rFonts w:ascii="Times New Roman" w:hAnsi="Times New Roman" w:cs="Times New Roman"/>
          <w:i/>
          <w:sz w:val="24"/>
          <w:szCs w:val="24"/>
          <w:lang w:val="en-GB"/>
        </w:rPr>
        <w:t>mikaniae</w:t>
      </w:r>
      <w:proofErr w:type="spellEnd"/>
      <w:r w:rsidRPr="00256B19">
        <w:rPr>
          <w:rFonts w:ascii="Times New Roman" w:hAnsi="Times New Roman" w:cs="Times New Roman"/>
          <w:i/>
          <w:sz w:val="24"/>
          <w:szCs w:val="24"/>
          <w:lang w:val="en-GB"/>
        </w:rPr>
        <w:t xml:space="preserve"> </w:t>
      </w:r>
      <w:r w:rsidRPr="00256B19">
        <w:rPr>
          <w:rFonts w:ascii="Times New Roman" w:hAnsi="Times New Roman" w:cs="Times New Roman"/>
          <w:sz w:val="24"/>
          <w:szCs w:val="24"/>
          <w:lang w:val="en-GB"/>
        </w:rPr>
        <w:t xml:space="preserve">(bud gall) and the parasitoid morphospecies </w:t>
      </w:r>
      <w:proofErr w:type="spellStart"/>
      <w:r w:rsidR="00066F8F" w:rsidRPr="00256B19">
        <w:rPr>
          <w:rFonts w:ascii="Times New Roman" w:hAnsi="Times New Roman" w:cs="Times New Roman"/>
          <w:sz w:val="24"/>
          <w:szCs w:val="24"/>
          <w:lang w:val="en-GB"/>
        </w:rPr>
        <w:t>Eurytomidae</w:t>
      </w:r>
      <w:proofErr w:type="spellEnd"/>
      <w:r w:rsidR="00066F8F" w:rsidRPr="00256B19">
        <w:rPr>
          <w:rFonts w:ascii="Times New Roman" w:hAnsi="Times New Roman" w:cs="Times New Roman"/>
          <w:sz w:val="24"/>
          <w:szCs w:val="24"/>
          <w:lang w:val="en-GB"/>
        </w:rPr>
        <w:t xml:space="preserve"> sp.</w:t>
      </w:r>
      <w:r w:rsidR="00066F8F" w:rsidRPr="00256B19">
        <w:rPr>
          <w:rFonts w:ascii="Times New Roman" w:hAnsi="Times New Roman" w:cs="Times New Roman"/>
          <w:i/>
          <w:sz w:val="24"/>
          <w:szCs w:val="24"/>
          <w:lang w:val="en-GB"/>
        </w:rPr>
        <w:t xml:space="preserve"> </w:t>
      </w:r>
      <w:r w:rsidRPr="00256B19">
        <w:rPr>
          <w:rFonts w:ascii="Times New Roman" w:hAnsi="Times New Roman" w:cs="Times New Roman"/>
          <w:i/>
          <w:sz w:val="24"/>
          <w:szCs w:val="24"/>
          <w:lang w:val="en-GB"/>
        </w:rPr>
        <w:t>b</w:t>
      </w:r>
      <w:r w:rsidRPr="00256B19">
        <w:rPr>
          <w:rFonts w:ascii="Times New Roman" w:hAnsi="Times New Roman" w:cs="Times New Roman"/>
          <w:sz w:val="24"/>
          <w:szCs w:val="24"/>
          <w:lang w:val="en-GB"/>
        </w:rPr>
        <w:t xml:space="preserve">. All 40 individuals of </w:t>
      </w:r>
      <w:r w:rsidR="00066F8F" w:rsidRPr="00256B19">
        <w:rPr>
          <w:rFonts w:ascii="Times New Roman" w:hAnsi="Times New Roman" w:cs="Times New Roman"/>
          <w:sz w:val="24"/>
          <w:szCs w:val="24"/>
          <w:lang w:val="en-GB"/>
        </w:rPr>
        <w:t xml:space="preserve">this wasp </w:t>
      </w:r>
      <w:r w:rsidRPr="00256B19">
        <w:rPr>
          <w:rFonts w:ascii="Times New Roman" w:hAnsi="Times New Roman" w:cs="Times New Roman"/>
          <w:sz w:val="24"/>
          <w:szCs w:val="24"/>
          <w:lang w:val="en-GB"/>
        </w:rPr>
        <w:t>emerged from the</w:t>
      </w:r>
      <w:r w:rsidR="00066F8F" w:rsidRPr="00256B19">
        <w:rPr>
          <w:rFonts w:ascii="Times New Roman" w:hAnsi="Times New Roman" w:cs="Times New Roman"/>
          <w:sz w:val="24"/>
          <w:szCs w:val="24"/>
          <w:lang w:val="en-GB"/>
        </w:rPr>
        <w:t>se</w:t>
      </w:r>
      <w:r w:rsidRPr="00256B19">
        <w:rPr>
          <w:rFonts w:ascii="Times New Roman" w:hAnsi="Times New Roman" w:cs="Times New Roman"/>
          <w:sz w:val="24"/>
          <w:szCs w:val="24"/>
          <w:lang w:val="en-GB"/>
        </w:rPr>
        <w:t xml:space="preserve"> bud galls, </w:t>
      </w:r>
      <w:r w:rsidR="00E678CD" w:rsidRPr="00256B19">
        <w:rPr>
          <w:rFonts w:ascii="Times New Roman" w:hAnsi="Times New Roman" w:cs="Times New Roman"/>
          <w:sz w:val="24"/>
          <w:szCs w:val="24"/>
          <w:lang w:val="en-GB"/>
        </w:rPr>
        <w:t xml:space="preserve">as well as </w:t>
      </w:r>
      <w:r w:rsidR="00066F8F" w:rsidRPr="00256B19">
        <w:rPr>
          <w:rFonts w:ascii="Times New Roman" w:hAnsi="Times New Roman" w:cs="Times New Roman"/>
          <w:sz w:val="24"/>
          <w:szCs w:val="24"/>
          <w:lang w:val="en-GB"/>
        </w:rPr>
        <w:t xml:space="preserve">a single </w:t>
      </w:r>
      <w:r w:rsidRPr="00256B19">
        <w:rPr>
          <w:rFonts w:ascii="Times New Roman" w:hAnsi="Times New Roman" w:cs="Times New Roman"/>
          <w:sz w:val="24"/>
          <w:szCs w:val="24"/>
          <w:lang w:val="en-GB"/>
        </w:rPr>
        <w:t xml:space="preserve">individual of </w:t>
      </w:r>
      <w:r w:rsidR="00066F8F" w:rsidRPr="00256B19">
        <w:rPr>
          <w:rFonts w:ascii="Times New Roman" w:hAnsi="Times New Roman" w:cs="Times New Roman"/>
          <w:sz w:val="24"/>
          <w:szCs w:val="24"/>
          <w:lang w:val="en-GB"/>
        </w:rPr>
        <w:t xml:space="preserve">each of </w:t>
      </w:r>
      <w:r w:rsidRPr="00256B19">
        <w:rPr>
          <w:rFonts w:ascii="Times New Roman" w:hAnsi="Times New Roman" w:cs="Times New Roman"/>
          <w:sz w:val="24"/>
          <w:szCs w:val="24"/>
          <w:lang w:val="en-GB"/>
        </w:rPr>
        <w:t>three other parasitoids species</w:t>
      </w:r>
      <w:r w:rsidR="00066F8F" w:rsidRPr="00256B19">
        <w:rPr>
          <w:rFonts w:ascii="Times New Roman" w:hAnsi="Times New Roman" w:cs="Times New Roman"/>
          <w:sz w:val="24"/>
          <w:szCs w:val="24"/>
          <w:lang w:val="en-GB"/>
        </w:rPr>
        <w:t xml:space="preserve"> (</w:t>
      </w:r>
      <w:proofErr w:type="spellStart"/>
      <w:r w:rsidR="00E678CD" w:rsidRPr="00256B19">
        <w:rPr>
          <w:rFonts w:ascii="Times New Roman" w:hAnsi="Times New Roman" w:cs="Times New Roman"/>
          <w:sz w:val="24"/>
          <w:szCs w:val="24"/>
          <w:lang w:val="en-GB"/>
        </w:rPr>
        <w:t>Eulophidae</w:t>
      </w:r>
      <w:proofErr w:type="spellEnd"/>
      <w:r w:rsidR="00E678CD" w:rsidRPr="00256B19">
        <w:rPr>
          <w:rFonts w:ascii="Times New Roman" w:hAnsi="Times New Roman" w:cs="Times New Roman"/>
          <w:sz w:val="24"/>
          <w:szCs w:val="24"/>
          <w:lang w:val="en-GB"/>
        </w:rPr>
        <w:t xml:space="preserve"> sp.</w:t>
      </w:r>
      <w:r w:rsidR="00E678CD" w:rsidRPr="00256B19">
        <w:rPr>
          <w:rFonts w:ascii="Times New Roman" w:hAnsi="Times New Roman" w:cs="Times New Roman"/>
          <w:i/>
          <w:sz w:val="24"/>
          <w:szCs w:val="24"/>
          <w:lang w:val="en-GB"/>
        </w:rPr>
        <w:t xml:space="preserve"> </w:t>
      </w:r>
      <w:r w:rsidRPr="00256B19">
        <w:rPr>
          <w:rFonts w:ascii="Times New Roman" w:hAnsi="Times New Roman" w:cs="Times New Roman"/>
          <w:i/>
          <w:sz w:val="24"/>
          <w:szCs w:val="24"/>
          <w:lang w:val="en-GB"/>
        </w:rPr>
        <w:t>f</w:t>
      </w:r>
      <w:r w:rsidRPr="00256B19">
        <w:rPr>
          <w:rFonts w:ascii="Times New Roman" w:hAnsi="Times New Roman" w:cs="Times New Roman"/>
          <w:sz w:val="24"/>
          <w:szCs w:val="24"/>
          <w:lang w:val="en-GB"/>
        </w:rPr>
        <w:t xml:space="preserve">, </w:t>
      </w:r>
      <w:proofErr w:type="spellStart"/>
      <w:r w:rsidR="00E678CD" w:rsidRPr="00256B19">
        <w:rPr>
          <w:rFonts w:ascii="Times New Roman" w:hAnsi="Times New Roman" w:cs="Times New Roman"/>
          <w:sz w:val="24"/>
          <w:szCs w:val="24"/>
          <w:lang w:val="en-GB"/>
        </w:rPr>
        <w:t>Torymidae</w:t>
      </w:r>
      <w:proofErr w:type="spellEnd"/>
      <w:r w:rsidR="00E678CD" w:rsidRPr="00256B19">
        <w:rPr>
          <w:rFonts w:ascii="Times New Roman" w:hAnsi="Times New Roman" w:cs="Times New Roman"/>
          <w:sz w:val="24"/>
          <w:szCs w:val="24"/>
          <w:lang w:val="en-GB"/>
        </w:rPr>
        <w:t xml:space="preserve"> sp.</w:t>
      </w:r>
      <w:r w:rsidR="00E678CD" w:rsidRPr="00256B19">
        <w:rPr>
          <w:rFonts w:ascii="Times New Roman" w:hAnsi="Times New Roman" w:cs="Times New Roman"/>
          <w:i/>
          <w:sz w:val="24"/>
          <w:szCs w:val="24"/>
          <w:lang w:val="en-GB"/>
        </w:rPr>
        <w:t xml:space="preserve"> </w:t>
      </w:r>
      <w:r w:rsidRPr="00256B19">
        <w:rPr>
          <w:rFonts w:ascii="Times New Roman" w:hAnsi="Times New Roman" w:cs="Times New Roman"/>
          <w:i/>
          <w:sz w:val="24"/>
          <w:szCs w:val="24"/>
          <w:lang w:val="en-GB"/>
        </w:rPr>
        <w:t>a</w:t>
      </w:r>
      <w:r w:rsidRPr="00256B19">
        <w:rPr>
          <w:rFonts w:ascii="Times New Roman" w:hAnsi="Times New Roman" w:cs="Times New Roman"/>
          <w:sz w:val="24"/>
          <w:szCs w:val="24"/>
          <w:lang w:val="en-GB"/>
        </w:rPr>
        <w:t xml:space="preserve"> and </w:t>
      </w:r>
      <w:proofErr w:type="spellStart"/>
      <w:r w:rsidR="00E678CD" w:rsidRPr="00256B19">
        <w:rPr>
          <w:rFonts w:ascii="Times New Roman" w:hAnsi="Times New Roman" w:cs="Times New Roman"/>
          <w:sz w:val="24"/>
          <w:szCs w:val="24"/>
          <w:lang w:val="en-GB"/>
        </w:rPr>
        <w:t>Eupelmidae</w:t>
      </w:r>
      <w:proofErr w:type="spellEnd"/>
      <w:r w:rsidR="00E678CD" w:rsidRPr="00256B19">
        <w:rPr>
          <w:rFonts w:ascii="Times New Roman" w:hAnsi="Times New Roman" w:cs="Times New Roman"/>
          <w:sz w:val="24"/>
          <w:szCs w:val="24"/>
          <w:lang w:val="en-GB"/>
        </w:rPr>
        <w:t xml:space="preserve"> sp.</w:t>
      </w:r>
      <w:r w:rsidR="00E678CD" w:rsidRPr="00256B19">
        <w:rPr>
          <w:rFonts w:ascii="Times New Roman" w:hAnsi="Times New Roman" w:cs="Times New Roman"/>
          <w:i/>
          <w:sz w:val="24"/>
          <w:szCs w:val="24"/>
          <w:lang w:val="en-GB"/>
        </w:rPr>
        <w:t xml:space="preserve"> </w:t>
      </w:r>
      <w:r w:rsidRPr="00256B19">
        <w:rPr>
          <w:rFonts w:ascii="Times New Roman" w:hAnsi="Times New Roman" w:cs="Times New Roman"/>
          <w:i/>
          <w:sz w:val="24"/>
          <w:szCs w:val="24"/>
          <w:lang w:val="en-GB"/>
        </w:rPr>
        <w:t>a</w:t>
      </w:r>
      <w:r w:rsidRPr="00256B19">
        <w:rPr>
          <w:rFonts w:ascii="Times New Roman" w:hAnsi="Times New Roman" w:cs="Times New Roman"/>
          <w:sz w:val="24"/>
          <w:szCs w:val="24"/>
          <w:lang w:val="en-GB"/>
        </w:rPr>
        <w:t xml:space="preserve">). This </w:t>
      </w:r>
      <w:proofErr w:type="spellStart"/>
      <w:r w:rsidRPr="00256B19">
        <w:rPr>
          <w:rFonts w:ascii="Times New Roman" w:hAnsi="Times New Roman" w:cs="Times New Roman"/>
          <w:sz w:val="24"/>
          <w:szCs w:val="24"/>
          <w:lang w:val="en-GB"/>
        </w:rPr>
        <w:t>galler</w:t>
      </w:r>
      <w:proofErr w:type="spellEnd"/>
      <w:r w:rsidRPr="00256B19">
        <w:rPr>
          <w:rFonts w:ascii="Times New Roman" w:hAnsi="Times New Roman" w:cs="Times New Roman"/>
          <w:sz w:val="24"/>
          <w:szCs w:val="24"/>
          <w:lang w:val="en-GB"/>
        </w:rPr>
        <w:t xml:space="preserve"> is monophagous, found only on </w:t>
      </w:r>
      <w:r w:rsidRPr="00256B19">
        <w:rPr>
          <w:rFonts w:ascii="Times New Roman" w:hAnsi="Times New Roman" w:cs="Times New Roman"/>
          <w:i/>
          <w:sz w:val="24"/>
          <w:szCs w:val="24"/>
          <w:lang w:val="en-GB"/>
        </w:rPr>
        <w:t xml:space="preserve">M. </w:t>
      </w:r>
      <w:proofErr w:type="spellStart"/>
      <w:r w:rsidR="0037157C" w:rsidRPr="00256B19">
        <w:rPr>
          <w:rFonts w:ascii="Times New Roman" w:hAnsi="Times New Roman" w:cs="Times New Roman"/>
          <w:i/>
          <w:sz w:val="24"/>
          <w:szCs w:val="24"/>
          <w:lang w:val="en-GB"/>
        </w:rPr>
        <w:t>glomerata</w:t>
      </w:r>
      <w:proofErr w:type="spellEnd"/>
      <w:r w:rsidR="0037157C" w:rsidRPr="00256B19">
        <w:rPr>
          <w:rFonts w:ascii="Times New Roman" w:hAnsi="Times New Roman" w:cs="Times New Roman"/>
          <w:iCs/>
          <w:sz w:val="24"/>
          <w:szCs w:val="24"/>
          <w:lang w:val="en-GB"/>
        </w:rPr>
        <w:t>,</w:t>
      </w:r>
      <w:r w:rsidRPr="00256B19">
        <w:rPr>
          <w:rFonts w:ascii="Times New Roman" w:hAnsi="Times New Roman" w:cs="Times New Roman"/>
          <w:sz w:val="24"/>
          <w:szCs w:val="24"/>
          <w:lang w:val="en-GB"/>
        </w:rPr>
        <w:t xml:space="preserve"> and </w:t>
      </w:r>
      <w:r w:rsidR="0037157C" w:rsidRPr="00256B19">
        <w:rPr>
          <w:rFonts w:ascii="Times New Roman" w:hAnsi="Times New Roman" w:cs="Times New Roman"/>
          <w:sz w:val="24"/>
          <w:szCs w:val="24"/>
          <w:lang w:val="en-GB"/>
        </w:rPr>
        <w:t>has</w:t>
      </w:r>
      <w:r w:rsidRPr="00256B19">
        <w:rPr>
          <w:rFonts w:ascii="Times New Roman" w:hAnsi="Times New Roman" w:cs="Times New Roman"/>
          <w:sz w:val="24"/>
          <w:szCs w:val="24"/>
          <w:lang w:val="en-GB"/>
        </w:rPr>
        <w:t xml:space="preserve"> the only multilocular and </w:t>
      </w:r>
      <w:r w:rsidR="00E678CD" w:rsidRPr="00256B19">
        <w:rPr>
          <w:rFonts w:ascii="Times New Roman" w:hAnsi="Times New Roman" w:cs="Times New Roman"/>
          <w:sz w:val="24"/>
          <w:szCs w:val="24"/>
          <w:lang w:val="en-GB"/>
        </w:rPr>
        <w:t xml:space="preserve">only </w:t>
      </w:r>
      <w:r w:rsidRPr="00256B19">
        <w:rPr>
          <w:rFonts w:ascii="Times New Roman" w:hAnsi="Times New Roman" w:cs="Times New Roman"/>
          <w:sz w:val="24"/>
          <w:szCs w:val="24"/>
          <w:lang w:val="en-GB"/>
        </w:rPr>
        <w:t xml:space="preserve">bud gall found </w:t>
      </w:r>
      <w:r w:rsidR="0037157C" w:rsidRPr="00256B19">
        <w:rPr>
          <w:rFonts w:ascii="Times New Roman" w:hAnsi="Times New Roman" w:cs="Times New Roman"/>
          <w:sz w:val="24"/>
          <w:szCs w:val="24"/>
          <w:lang w:val="en-GB"/>
        </w:rPr>
        <w:t xml:space="preserve">for </w:t>
      </w:r>
      <w:r w:rsidRPr="00256B19">
        <w:rPr>
          <w:rFonts w:ascii="Times New Roman" w:hAnsi="Times New Roman" w:cs="Times New Roman"/>
          <w:sz w:val="24"/>
          <w:szCs w:val="24"/>
          <w:lang w:val="en-GB"/>
        </w:rPr>
        <w:t xml:space="preserve">this system. </w:t>
      </w:r>
      <w:r w:rsidR="00E678CD" w:rsidRPr="00256B19">
        <w:rPr>
          <w:rFonts w:ascii="Times New Roman" w:hAnsi="Times New Roman" w:cs="Times New Roman"/>
          <w:sz w:val="24"/>
          <w:szCs w:val="24"/>
          <w:lang w:val="en-GB"/>
        </w:rPr>
        <w:t xml:space="preserve">It may be due </w:t>
      </w:r>
      <w:r w:rsidRPr="00256B19">
        <w:rPr>
          <w:rFonts w:ascii="Times New Roman" w:hAnsi="Times New Roman" w:cs="Times New Roman"/>
          <w:sz w:val="24"/>
          <w:szCs w:val="24"/>
          <w:lang w:val="en-GB"/>
        </w:rPr>
        <w:t>to the</w:t>
      </w:r>
      <w:r w:rsidR="00E678CD" w:rsidRPr="00256B19">
        <w:rPr>
          <w:rFonts w:ascii="Times New Roman" w:hAnsi="Times New Roman" w:cs="Times New Roman"/>
          <w:sz w:val="24"/>
          <w:szCs w:val="24"/>
          <w:lang w:val="en-GB"/>
        </w:rPr>
        <w:t>se</w:t>
      </w:r>
      <w:r w:rsidRPr="00256B19">
        <w:rPr>
          <w:rFonts w:ascii="Times New Roman" w:hAnsi="Times New Roman" w:cs="Times New Roman"/>
          <w:sz w:val="24"/>
          <w:szCs w:val="24"/>
          <w:lang w:val="en-GB"/>
        </w:rPr>
        <w:t xml:space="preserve"> unique characteristics </w:t>
      </w:r>
      <w:r w:rsidR="00E678CD" w:rsidRPr="00256B19">
        <w:rPr>
          <w:rFonts w:ascii="Times New Roman" w:hAnsi="Times New Roman" w:cs="Times New Roman"/>
          <w:sz w:val="24"/>
          <w:szCs w:val="24"/>
          <w:lang w:val="en-GB"/>
        </w:rPr>
        <w:t>that such a separate community structure is formed</w:t>
      </w:r>
      <w:r w:rsidRPr="00256B19">
        <w:rPr>
          <w:rFonts w:ascii="Times New Roman" w:hAnsi="Times New Roman" w:cs="Times New Roman"/>
          <w:sz w:val="24"/>
          <w:szCs w:val="24"/>
          <w:lang w:val="en-GB"/>
        </w:rPr>
        <w:t>.</w:t>
      </w:r>
    </w:p>
    <w:p w14:paraId="195C58DC" w14:textId="319BB157" w:rsidR="00494549" w:rsidRDefault="00494549" w:rsidP="00494549">
      <w:pPr>
        <w:spacing w:line="480" w:lineRule="auto"/>
        <w:ind w:firstLine="720"/>
        <w:jc w:val="both"/>
      </w:pPr>
      <w:r>
        <w:rPr>
          <w:rFonts w:ascii="Times New Roman" w:hAnsi="Times New Roman" w:cs="Times New Roman"/>
          <w:sz w:val="24"/>
          <w:szCs w:val="24"/>
          <w:lang w:val="en-GB"/>
        </w:rPr>
        <w:t xml:space="preserve">Comparing these results with other studies involving gall-parasitoid interaction networks, such as </w:t>
      </w:r>
      <w:r w:rsidRPr="00037149">
        <w:rPr>
          <w:rFonts w:ascii="Times New Roman" w:hAnsi="Times New Roman" w:cs="Times New Roman"/>
          <w:sz w:val="24"/>
          <w:szCs w:val="24"/>
          <w:lang w:val="en-GB"/>
        </w:rPr>
        <w:t xml:space="preserve">Paniagua et al. (2009), </w:t>
      </w:r>
      <w:proofErr w:type="spellStart"/>
      <w:r w:rsidRPr="00037149">
        <w:rPr>
          <w:rFonts w:ascii="Times New Roman" w:hAnsi="Times New Roman" w:cs="Times New Roman"/>
          <w:sz w:val="24"/>
          <w:szCs w:val="24"/>
          <w:lang w:val="en-GB"/>
        </w:rPr>
        <w:t>Tylianakis</w:t>
      </w:r>
      <w:proofErr w:type="spellEnd"/>
      <w:r w:rsidRPr="00037149">
        <w:rPr>
          <w:rFonts w:ascii="Times New Roman" w:hAnsi="Times New Roman" w:cs="Times New Roman"/>
          <w:sz w:val="24"/>
          <w:szCs w:val="24"/>
          <w:lang w:val="en-GB"/>
        </w:rPr>
        <w:t xml:space="preserve"> et al. (2007) and Luz et al. </w:t>
      </w:r>
      <w:r>
        <w:rPr>
          <w:rFonts w:ascii="Times New Roman" w:hAnsi="Times New Roman" w:cs="Times New Roman"/>
          <w:sz w:val="24"/>
          <w:szCs w:val="24"/>
          <w:lang w:val="en-GB"/>
        </w:rPr>
        <w:t>(</w:t>
      </w:r>
      <w:r w:rsidR="000A3023" w:rsidRPr="000A3023">
        <w:rPr>
          <w:rFonts w:ascii="Times New Roman" w:hAnsi="Times New Roman" w:cs="Times New Roman"/>
          <w:iCs/>
          <w:sz w:val="24"/>
          <w:szCs w:val="24"/>
          <w:lang w:val="en-GB"/>
        </w:rPr>
        <w:t>202</w:t>
      </w:r>
      <w:r w:rsidR="00012ED6">
        <w:rPr>
          <w:rFonts w:ascii="Times New Roman" w:hAnsi="Times New Roman" w:cs="Times New Roman"/>
          <w:iCs/>
          <w:sz w:val="24"/>
          <w:szCs w:val="24"/>
          <w:lang w:val="en-GB"/>
        </w:rPr>
        <w:t>1</w:t>
      </w:r>
      <w:r>
        <w:rPr>
          <w:rFonts w:ascii="Times New Roman" w:hAnsi="Times New Roman" w:cs="Times New Roman"/>
          <w:sz w:val="24"/>
          <w:szCs w:val="24"/>
          <w:lang w:val="en-GB"/>
        </w:rPr>
        <w:t xml:space="preserve">), we found an indication that the pattern found here, with high network modularity and low connectivity, is typical of gall-parasitoid interaction networks, but the first two previous works have involved broader systems, with all gall species in different plants of a site. However, Luz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w:t>
      </w:r>
      <w:r w:rsidRPr="00A4691A">
        <w:rPr>
          <w:rFonts w:ascii="Times New Roman" w:hAnsi="Times New Roman" w:cs="Times New Roman"/>
          <w:sz w:val="24"/>
          <w:szCs w:val="24"/>
          <w:lang w:val="en-GB"/>
        </w:rPr>
        <w:t>202</w:t>
      </w:r>
      <w:r w:rsidR="00012ED6">
        <w:rPr>
          <w:rFonts w:ascii="Times New Roman" w:hAnsi="Times New Roman" w:cs="Times New Roman"/>
          <w:sz w:val="24"/>
          <w:szCs w:val="24"/>
          <w:lang w:val="en-GB"/>
        </w:rPr>
        <w:t>1</w:t>
      </w:r>
      <w:r>
        <w:rPr>
          <w:rFonts w:ascii="Times New Roman" w:hAnsi="Times New Roman" w:cs="Times New Roman"/>
          <w:sz w:val="24"/>
          <w:szCs w:val="24"/>
          <w:lang w:val="en-GB"/>
        </w:rPr>
        <w:t xml:space="preserve">) also found large parasitoid specificity in a system with a single host plant, parasitoids averaging only 1.1 connections/species in the network. Oak gall parasitoid species seem to exhibit </w:t>
      </w:r>
      <w:proofErr w:type="spellStart"/>
      <w:r>
        <w:rPr>
          <w:rFonts w:ascii="Times New Roman" w:hAnsi="Times New Roman" w:cs="Times New Roman"/>
          <w:sz w:val="24"/>
          <w:szCs w:val="24"/>
          <w:lang w:val="en-GB"/>
        </w:rPr>
        <w:t>polyphagy</w:t>
      </w:r>
      <w:proofErr w:type="spellEnd"/>
      <w:r>
        <w:rPr>
          <w:rFonts w:ascii="Times New Roman" w:hAnsi="Times New Roman" w:cs="Times New Roman"/>
          <w:sz w:val="24"/>
          <w:szCs w:val="24"/>
          <w:lang w:val="en-GB"/>
        </w:rPr>
        <w:t xml:space="preserve"> when viewed at a large geographical scale (Western Europe, </w:t>
      </w:r>
      <w:r>
        <w:rPr>
          <w:rFonts w:ascii="Times New Roman" w:hAnsi="Times New Roman" w:cs="Times New Roman"/>
          <w:color w:val="000000"/>
          <w:sz w:val="24"/>
          <w:szCs w:val="24"/>
          <w:lang w:val="en-GB"/>
        </w:rPr>
        <w:t xml:space="preserve">Askew </w:t>
      </w:r>
      <w:r w:rsidRPr="00037149">
        <w:rPr>
          <w:rFonts w:ascii="Times New Roman" w:hAnsi="Times New Roman" w:cs="Times New Roman"/>
          <w:iCs/>
          <w:color w:val="000000"/>
          <w:sz w:val="24"/>
          <w:szCs w:val="24"/>
          <w:lang w:val="en-GB"/>
        </w:rPr>
        <w:t>et al</w:t>
      </w:r>
      <w:r w:rsidRPr="00037149">
        <w:rPr>
          <w:rFonts w:ascii="Times New Roman" w:hAnsi="Times New Roman" w:cs="Times New Roman"/>
          <w:color w:val="000000"/>
          <w:sz w:val="24"/>
          <w:szCs w:val="24"/>
          <w:lang w:val="en-GB"/>
        </w:rPr>
        <w:t>.</w:t>
      </w:r>
      <w:r>
        <w:rPr>
          <w:rFonts w:ascii="Times New Roman" w:hAnsi="Times New Roman" w:cs="Times New Roman"/>
          <w:color w:val="000000"/>
          <w:sz w:val="24"/>
          <w:szCs w:val="24"/>
          <w:lang w:val="en-GB"/>
        </w:rPr>
        <w:t xml:space="preserve"> 2013</w:t>
      </w:r>
      <w:r>
        <w:rPr>
          <w:rFonts w:ascii="Times New Roman" w:hAnsi="Times New Roman" w:cs="Times New Roman"/>
          <w:sz w:val="24"/>
          <w:szCs w:val="24"/>
          <w:lang w:val="en-GB"/>
        </w:rPr>
        <w:t xml:space="preserve">). Although we cannot rule out the possibility of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parasitoids found in </w:t>
      </w:r>
      <w:r>
        <w:rPr>
          <w:rFonts w:ascii="Times New Roman" w:hAnsi="Times New Roman" w:cs="Times New Roman"/>
          <w:i/>
          <w:sz w:val="24"/>
          <w:szCs w:val="24"/>
          <w:lang w:val="en-GB"/>
        </w:rPr>
        <w:t>Mikania</w:t>
      </w:r>
      <w:r>
        <w:rPr>
          <w:rFonts w:ascii="Times New Roman" w:hAnsi="Times New Roman" w:cs="Times New Roman"/>
          <w:sz w:val="24"/>
          <w:szCs w:val="24"/>
          <w:lang w:val="en-GB"/>
        </w:rPr>
        <w:t xml:space="preserve"> spp. attacking other galls locally on other plants, at least among the sampled galls they were only monophagous and oligophagous. Thus, high modularity levels even in such specific, focussed networks, may indicate the absence of a scale effect (</w:t>
      </w:r>
      <w:proofErr w:type="spellStart"/>
      <w:r>
        <w:rPr>
          <w:rFonts w:ascii="Times New Roman" w:hAnsi="Times New Roman" w:cs="Times New Roman"/>
          <w:sz w:val="24"/>
          <w:szCs w:val="24"/>
          <w:lang w:val="en-GB"/>
        </w:rPr>
        <w:t>Barabási</w:t>
      </w:r>
      <w:proofErr w:type="spellEnd"/>
      <w:r>
        <w:rPr>
          <w:rFonts w:ascii="Times New Roman" w:hAnsi="Times New Roman" w:cs="Times New Roman"/>
          <w:sz w:val="24"/>
          <w:szCs w:val="24"/>
          <w:lang w:val="en-GB"/>
        </w:rPr>
        <w:t xml:space="preserve"> and </w:t>
      </w:r>
      <w:proofErr w:type="spellStart"/>
      <w:r>
        <w:rPr>
          <w:rFonts w:ascii="Times New Roman" w:hAnsi="Times New Roman" w:cs="Times New Roman"/>
          <w:sz w:val="24"/>
          <w:szCs w:val="24"/>
          <w:lang w:val="en-GB"/>
        </w:rPr>
        <w:t>Bonabeau</w:t>
      </w:r>
      <w:proofErr w:type="spellEnd"/>
      <w:r>
        <w:rPr>
          <w:rFonts w:ascii="Times New Roman" w:hAnsi="Times New Roman" w:cs="Times New Roman"/>
          <w:sz w:val="24"/>
          <w:szCs w:val="24"/>
          <w:lang w:val="en-GB"/>
        </w:rPr>
        <w:t xml:space="preserve"> 2003) in gall-parasitoid networks, an open theme that may indicate potential stability for these networks (Montoya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2006).</w:t>
      </w:r>
    </w:p>
    <w:p w14:paraId="0015972A" w14:textId="455889E5" w:rsidR="00494549" w:rsidRPr="00EE1650" w:rsidRDefault="00494549" w:rsidP="00494549">
      <w:pPr>
        <w:spacing w:line="480" w:lineRule="auto"/>
        <w:ind w:firstLine="720"/>
        <w:jc w:val="both"/>
      </w:pPr>
      <w:r>
        <w:rPr>
          <w:rFonts w:ascii="Times New Roman" w:hAnsi="Times New Roman" w:cs="Times New Roman"/>
          <w:sz w:val="24"/>
          <w:szCs w:val="24"/>
          <w:lang w:val="en-GB"/>
        </w:rPr>
        <w:lastRenderedPageBreak/>
        <w:t xml:space="preserve">This is the first time a gall-parasitoid interaction network is organized focally around oligophagous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Since only a small percentage of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are capable of gall induction in commonly related plant species (Carneiro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2019), these systems are poorly explored. In these situations, a probable recent evolutionary divergence between plant species (Godoy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2017) may be allowing this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to escape </w:t>
      </w:r>
      <w:proofErr w:type="spellStart"/>
      <w:r>
        <w:rPr>
          <w:rFonts w:ascii="Times New Roman" w:hAnsi="Times New Roman" w:cs="Times New Roman"/>
          <w:sz w:val="24"/>
          <w:szCs w:val="24"/>
          <w:lang w:val="en-GB"/>
        </w:rPr>
        <w:t>monophagy</w:t>
      </w:r>
      <w:proofErr w:type="spellEnd"/>
      <w:r>
        <w:rPr>
          <w:rFonts w:ascii="Times New Roman" w:hAnsi="Times New Roman" w:cs="Times New Roman"/>
          <w:sz w:val="24"/>
          <w:szCs w:val="24"/>
          <w:lang w:val="en-GB"/>
        </w:rPr>
        <w:t xml:space="preserve">, but it is expected that a gradual consolidation of specific plant divergence will also lead to evolutionary divergences of the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of this system, i.e. co-cladogenesis (however little evidence there is as yet of this phenomenon for </w:t>
      </w:r>
      <w:proofErr w:type="spellStart"/>
      <w:r>
        <w:rPr>
          <w:rFonts w:ascii="Times New Roman" w:hAnsi="Times New Roman" w:cs="Times New Roman"/>
          <w:sz w:val="24"/>
          <w:szCs w:val="24"/>
          <w:lang w:val="en-GB"/>
        </w:rPr>
        <w:t>gallers</w:t>
      </w:r>
      <w:proofErr w:type="spellEnd"/>
      <w:r>
        <w:rPr>
          <w:rFonts w:ascii="Times New Roman" w:hAnsi="Times New Roman" w:cs="Times New Roman"/>
          <w:sz w:val="24"/>
          <w:szCs w:val="24"/>
          <w:lang w:val="en-GB"/>
        </w:rPr>
        <w:t xml:space="preserve"> and plants, e.g. </w:t>
      </w:r>
      <w:proofErr w:type="spellStart"/>
      <w:r>
        <w:rPr>
          <w:rFonts w:ascii="Times New Roman" w:hAnsi="Times New Roman" w:cs="Times New Roman"/>
          <w:sz w:val="24"/>
          <w:szCs w:val="24"/>
          <w:lang w:val="en-GB"/>
        </w:rPr>
        <w:t>Stireman</w:t>
      </w:r>
      <w:proofErr w:type="spellEnd"/>
      <w:r>
        <w:rPr>
          <w:rFonts w:ascii="Times New Roman" w:hAnsi="Times New Roman" w:cs="Times New Roman"/>
          <w:sz w:val="24"/>
          <w:szCs w:val="24"/>
          <w:lang w:val="en-GB"/>
        </w:rPr>
        <w:t xml:space="preserve">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2012). The natural enemy fauna represented by the parasitoids having already consolidated responses to these differences between plants and between galls (demonstrated by the modules in the different networks)</w:t>
      </w:r>
      <w:r w:rsidR="00464940">
        <w:rPr>
          <w:rFonts w:ascii="Times New Roman" w:hAnsi="Times New Roman" w:cs="Times New Roman"/>
          <w:sz w:val="24"/>
          <w:szCs w:val="24"/>
          <w:lang w:val="en-GB"/>
        </w:rPr>
        <w:t>, with few exceptions</w:t>
      </w:r>
      <w:r w:rsidR="005E29F9">
        <w:rPr>
          <w:rFonts w:ascii="Times New Roman" w:hAnsi="Times New Roman" w:cs="Times New Roman"/>
          <w:sz w:val="24"/>
          <w:szCs w:val="24"/>
          <w:lang w:val="en-GB"/>
        </w:rPr>
        <w:t>, as</w:t>
      </w:r>
      <w:r w:rsidR="00464940">
        <w:rPr>
          <w:rFonts w:ascii="Times New Roman" w:hAnsi="Times New Roman" w:cs="Times New Roman"/>
          <w:sz w:val="24"/>
          <w:szCs w:val="24"/>
          <w:lang w:val="en-GB"/>
        </w:rPr>
        <w:t xml:space="preserve"> cited before,</w:t>
      </w:r>
      <w:r>
        <w:rPr>
          <w:rFonts w:ascii="Times New Roman" w:hAnsi="Times New Roman" w:cs="Times New Roman"/>
          <w:sz w:val="24"/>
          <w:szCs w:val="24"/>
          <w:lang w:val="en-GB"/>
        </w:rPr>
        <w:t xml:space="preserve"> may mean that a top-down selection pressure is already in place, perhaps helping accelerate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cladogenesis. The idea that speciation of the lower trophic level has a cascade effect onto the higher trophic level, with a possible delay in diversification time for the latter (the </w:t>
      </w:r>
      <w:r>
        <w:rPr>
          <w:rFonts w:ascii="Times New Roman" w:eastAsia="Times New Roman" w:hAnsi="Times New Roman" w:cs="Times New Roman"/>
          <w:i/>
          <w:sz w:val="24"/>
          <w:szCs w:val="24"/>
          <w:lang w:val="en-GB"/>
        </w:rPr>
        <w:t>delayed host-tracking hypothesis</w:t>
      </w:r>
      <w:r>
        <w:rPr>
          <w:rFonts w:ascii="Times New Roman" w:hAnsi="Times New Roman" w:cs="Times New Roman"/>
          <w:sz w:val="24"/>
          <w:szCs w:val="24"/>
          <w:lang w:val="en-GB"/>
        </w:rPr>
        <w:t xml:space="preserve">, Hayward and Stone 2006) may benefit from also considering such top-down effects from an even higher trophic level. The fact that gall species did not evolutionarily diverged after host plant divergence could lead us to exclude the idea that evolutionary "host-tracking" can be explained by the “contemporary 'host-tracking' hypothesis” (Nicholls </w:t>
      </w:r>
      <w:r w:rsidRPr="00037149">
        <w:rPr>
          <w:rFonts w:ascii="Times New Roman" w:hAnsi="Times New Roman" w:cs="Times New Roman"/>
          <w:sz w:val="24"/>
          <w:szCs w:val="24"/>
          <w:lang w:val="en-GB"/>
        </w:rPr>
        <w:t>et al</w:t>
      </w:r>
      <w:r>
        <w:rPr>
          <w:rFonts w:ascii="Times New Roman" w:hAnsi="Times New Roman" w:cs="Times New Roman"/>
          <w:sz w:val="24"/>
          <w:szCs w:val="24"/>
          <w:lang w:val="en-GB"/>
        </w:rPr>
        <w:t xml:space="preserve">. 2010) as well, and in this case neither of these two hypotheses seems to adequately explain the evolutionary scenario potentially found in this system of </w:t>
      </w:r>
      <w:proofErr w:type="spellStart"/>
      <w:r>
        <w:rPr>
          <w:rFonts w:ascii="Times New Roman" w:hAnsi="Times New Roman" w:cs="Times New Roman"/>
          <w:sz w:val="24"/>
          <w:szCs w:val="24"/>
          <w:lang w:val="en-GB"/>
        </w:rPr>
        <w:t>galler</w:t>
      </w:r>
      <w:proofErr w:type="spellEnd"/>
      <w:r>
        <w:rPr>
          <w:rFonts w:ascii="Times New Roman" w:hAnsi="Times New Roman" w:cs="Times New Roman"/>
          <w:sz w:val="24"/>
          <w:szCs w:val="24"/>
          <w:lang w:val="en-GB"/>
        </w:rPr>
        <w:t xml:space="preserve"> parasitoids on </w:t>
      </w:r>
      <w:r>
        <w:rPr>
          <w:rFonts w:ascii="Times New Roman" w:hAnsi="Times New Roman" w:cs="Times New Roman"/>
          <w:i/>
          <w:sz w:val="24"/>
          <w:szCs w:val="24"/>
          <w:lang w:val="en-GB"/>
        </w:rPr>
        <w:t>Mikania</w:t>
      </w:r>
      <w:r>
        <w:rPr>
          <w:rFonts w:ascii="Times New Roman" w:hAnsi="Times New Roman" w:cs="Times New Roman"/>
          <w:sz w:val="24"/>
          <w:szCs w:val="24"/>
          <w:lang w:val="en-GB"/>
        </w:rPr>
        <w:t xml:space="preserve"> spp.</w:t>
      </w:r>
    </w:p>
    <w:p w14:paraId="5754C68D" w14:textId="77777777" w:rsidR="00494549" w:rsidRDefault="00494549" w:rsidP="00494549">
      <w:pPr>
        <w:spacing w:before="240" w:line="480" w:lineRule="auto"/>
        <w:jc w:val="both"/>
        <w:rPr>
          <w:rFonts w:ascii="Times New Roman" w:hAnsi="Times New Roman" w:cs="Times New Roman"/>
          <w:b/>
          <w:sz w:val="24"/>
          <w:szCs w:val="24"/>
          <w:lang w:val="en-GB"/>
        </w:rPr>
      </w:pPr>
    </w:p>
    <w:p w14:paraId="6A51F413" w14:textId="77777777" w:rsidR="00494549" w:rsidRDefault="00494549" w:rsidP="00494549">
      <w:pPr>
        <w:spacing w:before="240" w:line="48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Acknowledgements</w:t>
      </w:r>
    </w:p>
    <w:p w14:paraId="650D771C" w14:textId="77777777" w:rsidR="00494549" w:rsidRPr="00FE6374" w:rsidRDefault="00494549" w:rsidP="00494549">
      <w:pPr>
        <w:spacing w:line="480" w:lineRule="auto"/>
        <w:ind w:firstLine="720"/>
        <w:jc w:val="both"/>
        <w:rPr>
          <w:lang w:val="pt-BR"/>
        </w:rPr>
      </w:pPr>
      <w:r>
        <w:rPr>
          <w:rFonts w:ascii="Times New Roman" w:hAnsi="Times New Roman" w:cs="Times New Roman"/>
          <w:sz w:val="24"/>
          <w:szCs w:val="24"/>
          <w:lang w:val="en-GB"/>
        </w:rPr>
        <w:t xml:space="preserve">We thank Fernando Luz and Ana Paula Goetz for help in the field and lab. </w:t>
      </w:r>
      <w:r w:rsidRPr="00077F11">
        <w:rPr>
          <w:rFonts w:ascii="Times New Roman" w:hAnsi="Times New Roman" w:cs="Times New Roman"/>
          <w:sz w:val="24"/>
          <w:szCs w:val="24"/>
          <w:lang w:val="en-US"/>
        </w:rPr>
        <w:t xml:space="preserve">Thanks to </w:t>
      </w:r>
      <w:proofErr w:type="spellStart"/>
      <w:r w:rsidRPr="00077F11">
        <w:rPr>
          <w:rFonts w:ascii="Times New Roman" w:hAnsi="Times New Roman" w:cs="Times New Roman"/>
          <w:sz w:val="24"/>
          <w:szCs w:val="24"/>
          <w:lang w:val="en-US"/>
        </w:rPr>
        <w:t>Valmir</w:t>
      </w:r>
      <w:proofErr w:type="spellEnd"/>
      <w:r w:rsidRPr="00077F11">
        <w:rPr>
          <w:rFonts w:ascii="Times New Roman" w:hAnsi="Times New Roman" w:cs="Times New Roman"/>
          <w:sz w:val="24"/>
          <w:szCs w:val="24"/>
          <w:lang w:val="en-US"/>
        </w:rPr>
        <w:t xml:space="preserve"> Costa for allowing us the use of the </w:t>
      </w:r>
      <w:r>
        <w:rPr>
          <w:rFonts w:ascii="Times New Roman" w:hAnsi="Times New Roman" w:cs="Times New Roman"/>
          <w:sz w:val="24"/>
          <w:szCs w:val="24"/>
          <w:lang w:val="en-US"/>
        </w:rPr>
        <w:t xml:space="preserve">parasitoid </w:t>
      </w:r>
      <w:r w:rsidRPr="00077F11">
        <w:rPr>
          <w:rFonts w:ascii="Times New Roman" w:hAnsi="Times New Roman" w:cs="Times New Roman"/>
          <w:sz w:val="24"/>
          <w:szCs w:val="24"/>
          <w:lang w:val="en-US"/>
        </w:rPr>
        <w:t xml:space="preserve">taxonomic key. </w:t>
      </w:r>
      <w:proofErr w:type="spellStart"/>
      <w:r w:rsidRPr="00FE6374">
        <w:rPr>
          <w:rFonts w:ascii="Times New Roman" w:hAnsi="Times New Roman" w:cs="Times New Roman"/>
          <w:sz w:val="24"/>
          <w:szCs w:val="24"/>
          <w:lang w:val="pt-BR"/>
        </w:rPr>
        <w:t>We</w:t>
      </w:r>
      <w:proofErr w:type="spellEnd"/>
      <w:r w:rsidRPr="00FE6374">
        <w:rPr>
          <w:rFonts w:ascii="Times New Roman" w:hAnsi="Times New Roman" w:cs="Times New Roman"/>
          <w:sz w:val="24"/>
          <w:szCs w:val="24"/>
          <w:lang w:val="pt-BR"/>
        </w:rPr>
        <w:t xml:space="preserve"> are </w:t>
      </w:r>
      <w:proofErr w:type="spellStart"/>
      <w:r w:rsidRPr="00FE6374">
        <w:rPr>
          <w:rFonts w:ascii="Times New Roman" w:hAnsi="Times New Roman" w:cs="Times New Roman"/>
          <w:sz w:val="24"/>
          <w:szCs w:val="24"/>
          <w:lang w:val="pt-BR"/>
        </w:rPr>
        <w:t>also</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thankful</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to</w:t>
      </w:r>
      <w:proofErr w:type="spellEnd"/>
      <w:r w:rsidRPr="00FE6374">
        <w:rPr>
          <w:rFonts w:ascii="Times New Roman" w:hAnsi="Times New Roman" w:cs="Times New Roman"/>
          <w:sz w:val="24"/>
          <w:szCs w:val="24"/>
          <w:lang w:val="pt-BR"/>
        </w:rPr>
        <w:t xml:space="preserve"> Coordenação de Aperfeiçoamento de Pessoal de Nível Superior for a </w:t>
      </w:r>
      <w:proofErr w:type="spellStart"/>
      <w:r w:rsidRPr="00FE6374">
        <w:rPr>
          <w:rFonts w:ascii="Times New Roman" w:hAnsi="Times New Roman" w:cs="Times New Roman"/>
          <w:sz w:val="24"/>
          <w:szCs w:val="24"/>
          <w:lang w:val="pt-BR"/>
        </w:rPr>
        <w:t>scholarship</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to</w:t>
      </w:r>
      <w:proofErr w:type="spellEnd"/>
      <w:r w:rsidRPr="00FE6374">
        <w:rPr>
          <w:rFonts w:ascii="Times New Roman" w:hAnsi="Times New Roman" w:cs="Times New Roman"/>
          <w:sz w:val="24"/>
          <w:szCs w:val="24"/>
          <w:lang w:val="pt-BR"/>
        </w:rPr>
        <w:t xml:space="preserve"> CP </w:t>
      </w:r>
      <w:proofErr w:type="spellStart"/>
      <w:r w:rsidRPr="00FE6374">
        <w:rPr>
          <w:rFonts w:ascii="Times New Roman" w:hAnsi="Times New Roman" w:cs="Times New Roman"/>
          <w:sz w:val="24"/>
          <w:szCs w:val="24"/>
          <w:lang w:val="pt-BR"/>
        </w:rPr>
        <w:t>and</w:t>
      </w:r>
      <w:proofErr w:type="spellEnd"/>
      <w:r w:rsidRPr="00FE6374">
        <w:rPr>
          <w:rFonts w:ascii="Times New Roman" w:hAnsi="Times New Roman" w:cs="Times New Roman"/>
          <w:sz w:val="24"/>
          <w:szCs w:val="24"/>
          <w:lang w:val="pt-BR"/>
        </w:rPr>
        <w:t xml:space="preserve"> </w:t>
      </w:r>
      <w:r w:rsidRPr="00FE6374">
        <w:rPr>
          <w:rFonts w:ascii="Times New Roman" w:hAnsi="Times New Roman" w:cs="Times New Roman"/>
          <w:sz w:val="24"/>
          <w:szCs w:val="24"/>
          <w:lang w:val="pt-BR"/>
        </w:rPr>
        <w:lastRenderedPageBreak/>
        <w:t xml:space="preserve">Conselho Nacional de Desenvolvimento Científico e Tecnológico for a </w:t>
      </w:r>
      <w:proofErr w:type="spellStart"/>
      <w:r w:rsidRPr="00FE6374">
        <w:rPr>
          <w:rFonts w:ascii="Times New Roman" w:hAnsi="Times New Roman" w:cs="Times New Roman"/>
          <w:sz w:val="24"/>
          <w:szCs w:val="24"/>
          <w:lang w:val="pt-BR"/>
        </w:rPr>
        <w:t>productivity</w:t>
      </w:r>
      <w:proofErr w:type="spellEnd"/>
      <w:r w:rsidRPr="00FE6374">
        <w:rPr>
          <w:rFonts w:ascii="Times New Roman" w:hAnsi="Times New Roman" w:cs="Times New Roman"/>
          <w:sz w:val="24"/>
          <w:szCs w:val="24"/>
          <w:lang w:val="pt-BR"/>
        </w:rPr>
        <w:t xml:space="preserve"> </w:t>
      </w:r>
      <w:proofErr w:type="spellStart"/>
      <w:r w:rsidRPr="00FE6374">
        <w:rPr>
          <w:rFonts w:ascii="Times New Roman" w:hAnsi="Times New Roman" w:cs="Times New Roman"/>
          <w:sz w:val="24"/>
          <w:szCs w:val="24"/>
          <w:lang w:val="pt-BR"/>
        </w:rPr>
        <w:t>grant</w:t>
      </w:r>
      <w:proofErr w:type="spellEnd"/>
      <w:r w:rsidRPr="00FE6374">
        <w:rPr>
          <w:rFonts w:ascii="Times New Roman" w:hAnsi="Times New Roman" w:cs="Times New Roman"/>
          <w:sz w:val="24"/>
          <w:szCs w:val="24"/>
          <w:lang w:val="pt-BR"/>
        </w:rPr>
        <w:t xml:space="preserve"> (309616/2015-8) </w:t>
      </w:r>
      <w:proofErr w:type="spellStart"/>
      <w:r w:rsidRPr="00FE6374">
        <w:rPr>
          <w:rFonts w:ascii="Times New Roman" w:hAnsi="Times New Roman" w:cs="Times New Roman"/>
          <w:sz w:val="24"/>
          <w:szCs w:val="24"/>
          <w:lang w:val="pt-BR"/>
        </w:rPr>
        <w:t>to</w:t>
      </w:r>
      <w:proofErr w:type="spellEnd"/>
      <w:r w:rsidRPr="00FE6374">
        <w:rPr>
          <w:rFonts w:ascii="Times New Roman" w:hAnsi="Times New Roman" w:cs="Times New Roman"/>
          <w:sz w:val="24"/>
          <w:szCs w:val="24"/>
          <w:lang w:val="pt-BR"/>
        </w:rPr>
        <w:t xml:space="preserve"> MMJ.</w:t>
      </w:r>
    </w:p>
    <w:p w14:paraId="509F50D3" w14:textId="77777777" w:rsidR="00494549" w:rsidRPr="00FE6374" w:rsidRDefault="00494549" w:rsidP="00494549">
      <w:pPr>
        <w:spacing w:line="480" w:lineRule="auto"/>
        <w:ind w:firstLine="720"/>
        <w:jc w:val="both"/>
        <w:rPr>
          <w:rFonts w:ascii="Times New Roman" w:hAnsi="Times New Roman" w:cs="Times New Roman"/>
          <w:sz w:val="24"/>
          <w:szCs w:val="24"/>
          <w:lang w:val="pt-BR"/>
        </w:rPr>
      </w:pPr>
    </w:p>
    <w:p w14:paraId="0AEC9ED3" w14:textId="77777777" w:rsidR="00494549" w:rsidRPr="003F0DD9" w:rsidRDefault="00494549" w:rsidP="00494549">
      <w:pPr>
        <w:widowControl w:val="0"/>
        <w:overflowPunct/>
        <w:autoSpaceDE w:val="0"/>
        <w:autoSpaceDN w:val="0"/>
        <w:adjustRightInd w:val="0"/>
        <w:spacing w:line="480" w:lineRule="auto"/>
        <w:contextualSpacing w:val="0"/>
        <w:jc w:val="both"/>
        <w:rPr>
          <w:rFonts w:ascii="Times New Roman" w:eastAsia="MS Mincho" w:hAnsi="Times New Roman" w:cs="Times New Roman"/>
          <w:color w:val="000000"/>
          <w:sz w:val="24"/>
          <w:szCs w:val="24"/>
          <w:lang w:val="en-US" w:eastAsia="en-US"/>
        </w:rPr>
      </w:pPr>
      <w:r w:rsidRPr="003F0DD9">
        <w:rPr>
          <w:rFonts w:ascii="Times New Roman" w:eastAsia="MS Mincho" w:hAnsi="Times New Roman" w:cs="Times New Roman"/>
          <w:b/>
          <w:color w:val="000000"/>
          <w:sz w:val="24"/>
          <w:szCs w:val="24"/>
          <w:lang w:val="en-US" w:eastAsia="en-US"/>
        </w:rPr>
        <w:t>Conflict of Interest:</w:t>
      </w:r>
      <w:r w:rsidRPr="003F0DD9">
        <w:rPr>
          <w:rFonts w:ascii="Times New Roman" w:eastAsia="MS Mincho" w:hAnsi="Times New Roman" w:cs="Times New Roman"/>
          <w:color w:val="000000"/>
          <w:sz w:val="24"/>
          <w:szCs w:val="24"/>
          <w:lang w:val="en-US" w:eastAsia="en-US"/>
        </w:rPr>
        <w:t xml:space="preserve"> The authors declare that they have no conflict of interest. </w:t>
      </w:r>
    </w:p>
    <w:p w14:paraId="3295B4E8" w14:textId="77777777" w:rsidR="00494549" w:rsidRDefault="00494549" w:rsidP="00494549">
      <w:pPr>
        <w:spacing w:line="480" w:lineRule="auto"/>
        <w:ind w:firstLine="720"/>
        <w:jc w:val="both"/>
        <w:rPr>
          <w:rFonts w:ascii="Times New Roman" w:hAnsi="Times New Roman" w:cs="Times New Roman"/>
          <w:sz w:val="24"/>
          <w:szCs w:val="24"/>
          <w:lang w:val="en-GB"/>
        </w:rPr>
      </w:pPr>
    </w:p>
    <w:p w14:paraId="344A0139" w14:textId="77777777" w:rsidR="00494549" w:rsidRDefault="00494549" w:rsidP="00494549">
      <w:pPr>
        <w:spacing w:line="480" w:lineRule="auto"/>
      </w:pPr>
      <w:r>
        <w:rPr>
          <w:rFonts w:ascii="Times New Roman" w:hAnsi="Times New Roman" w:cs="Times New Roman"/>
          <w:b/>
          <w:sz w:val="24"/>
          <w:szCs w:val="24"/>
          <w:lang w:val="en-GB"/>
        </w:rPr>
        <w:t>References</w:t>
      </w:r>
    </w:p>
    <w:p w14:paraId="161DB27D" w14:textId="77777777" w:rsidR="00494549" w:rsidRPr="007835FB"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7835FB">
        <w:rPr>
          <w:rFonts w:ascii="Times New Roman" w:eastAsia="Times New Roman" w:hAnsi="Times New Roman" w:cs="Times New Roman"/>
          <w:color w:val="000000"/>
          <w:sz w:val="24"/>
          <w:szCs w:val="24"/>
          <w:lang w:val="en-US"/>
        </w:rPr>
        <w:t xml:space="preserve">Araújo WS, </w:t>
      </w:r>
      <w:proofErr w:type="spellStart"/>
      <w:r w:rsidRPr="007835FB">
        <w:rPr>
          <w:rFonts w:ascii="Times New Roman" w:eastAsia="Times New Roman" w:hAnsi="Times New Roman" w:cs="Times New Roman"/>
          <w:color w:val="000000"/>
          <w:sz w:val="24"/>
          <w:szCs w:val="24"/>
          <w:lang w:val="en-US"/>
        </w:rPr>
        <w:t>Kollár</w:t>
      </w:r>
      <w:proofErr w:type="spellEnd"/>
      <w:r w:rsidRPr="007835FB">
        <w:rPr>
          <w:rFonts w:ascii="Times New Roman" w:eastAsia="Times New Roman" w:hAnsi="Times New Roman" w:cs="Times New Roman"/>
          <w:color w:val="000000"/>
          <w:sz w:val="24"/>
          <w:szCs w:val="24"/>
          <w:lang w:val="en-US"/>
        </w:rPr>
        <w:t xml:space="preserve"> J (2019) First characterization of a highly specialized ecological network composed by gall-inducing mites and their host plants, International Journal of Acarology, 45: 223-226.</w:t>
      </w:r>
    </w:p>
    <w:p w14:paraId="0C552387"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7835FB">
        <w:rPr>
          <w:rFonts w:ascii="Times New Roman" w:eastAsia="Times New Roman" w:hAnsi="Times New Roman" w:cs="Times New Roman"/>
          <w:color w:val="000000"/>
          <w:sz w:val="24"/>
          <w:szCs w:val="24"/>
          <w:lang w:val="en-US"/>
        </w:rPr>
        <w:t xml:space="preserve">Askew RR (1961) On the biology of the inhabitants of oak galls in </w:t>
      </w:r>
      <w:proofErr w:type="spellStart"/>
      <w:r w:rsidRPr="007835FB">
        <w:rPr>
          <w:rFonts w:ascii="Times New Roman" w:eastAsia="Times New Roman" w:hAnsi="Times New Roman" w:cs="Times New Roman"/>
          <w:color w:val="000000"/>
          <w:sz w:val="24"/>
          <w:szCs w:val="24"/>
          <w:lang w:val="en-US"/>
        </w:rPr>
        <w:t>Cynipidae</w:t>
      </w:r>
      <w:proofErr w:type="spellEnd"/>
      <w:r w:rsidRPr="007835FB">
        <w:rPr>
          <w:rFonts w:ascii="Times New Roman" w:eastAsia="Times New Roman" w:hAnsi="Times New Roman" w:cs="Times New Roman"/>
          <w:color w:val="000000"/>
          <w:sz w:val="24"/>
          <w:szCs w:val="24"/>
          <w:lang w:val="en-US"/>
        </w:rPr>
        <w:t xml:space="preserve"> (Hymenoptera) in Britain. Trans Soc Brit </w:t>
      </w:r>
      <w:proofErr w:type="spellStart"/>
      <w:r w:rsidRPr="007835FB">
        <w:rPr>
          <w:rFonts w:ascii="Times New Roman" w:eastAsia="Times New Roman" w:hAnsi="Times New Roman" w:cs="Times New Roman"/>
          <w:color w:val="000000"/>
          <w:sz w:val="24"/>
          <w:szCs w:val="24"/>
          <w:lang w:val="en-US"/>
        </w:rPr>
        <w:t>Entomol</w:t>
      </w:r>
      <w:proofErr w:type="spellEnd"/>
      <w:r w:rsidRPr="007835FB">
        <w:rPr>
          <w:rFonts w:ascii="Times New Roman" w:eastAsia="Times New Roman" w:hAnsi="Times New Roman" w:cs="Times New Roman"/>
          <w:color w:val="000000"/>
          <w:sz w:val="24"/>
          <w:szCs w:val="24"/>
          <w:lang w:val="en-US"/>
        </w:rPr>
        <w:t xml:space="preserve"> 14: 237 – 268.</w:t>
      </w:r>
    </w:p>
    <w:p w14:paraId="3940BBC6" w14:textId="77777777" w:rsidR="00494549" w:rsidRDefault="00494549" w:rsidP="00494549">
      <w:pPr>
        <w:spacing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Askew RR, </w:t>
      </w:r>
      <w:proofErr w:type="spellStart"/>
      <w:r>
        <w:rPr>
          <w:rFonts w:ascii="Times New Roman" w:eastAsia="Times New Roman" w:hAnsi="Times New Roman" w:cs="Times New Roman"/>
          <w:color w:val="000000"/>
          <w:sz w:val="24"/>
          <w:szCs w:val="24"/>
          <w:lang w:val="en-US"/>
        </w:rPr>
        <w:t>Melika</w:t>
      </w:r>
      <w:proofErr w:type="spellEnd"/>
      <w:r>
        <w:rPr>
          <w:rFonts w:ascii="Times New Roman" w:eastAsia="Times New Roman" w:hAnsi="Times New Roman" w:cs="Times New Roman"/>
          <w:color w:val="000000"/>
          <w:sz w:val="24"/>
          <w:szCs w:val="24"/>
          <w:lang w:val="en-US"/>
        </w:rPr>
        <w:t xml:space="preserve"> G, </w:t>
      </w:r>
      <w:proofErr w:type="spellStart"/>
      <w:r>
        <w:rPr>
          <w:rFonts w:ascii="Times New Roman" w:eastAsia="Times New Roman" w:hAnsi="Times New Roman" w:cs="Times New Roman"/>
          <w:color w:val="000000"/>
          <w:sz w:val="24"/>
          <w:szCs w:val="24"/>
          <w:lang w:val="en-US"/>
        </w:rPr>
        <w:t>Pujade-Villar</w:t>
      </w:r>
      <w:proofErr w:type="spellEnd"/>
      <w:r>
        <w:rPr>
          <w:rFonts w:ascii="Times New Roman" w:eastAsia="Times New Roman" w:hAnsi="Times New Roman" w:cs="Times New Roman"/>
          <w:color w:val="000000"/>
          <w:sz w:val="24"/>
          <w:szCs w:val="24"/>
          <w:lang w:val="en-US"/>
        </w:rPr>
        <w:t xml:space="preserve"> J, </w:t>
      </w:r>
      <w:proofErr w:type="spellStart"/>
      <w:r>
        <w:rPr>
          <w:rFonts w:ascii="Times New Roman" w:eastAsia="Times New Roman" w:hAnsi="Times New Roman" w:cs="Times New Roman"/>
          <w:color w:val="000000"/>
          <w:sz w:val="24"/>
          <w:szCs w:val="24"/>
          <w:lang w:val="en-US"/>
        </w:rPr>
        <w:t>Schönrogge</w:t>
      </w:r>
      <w:proofErr w:type="spellEnd"/>
      <w:r>
        <w:rPr>
          <w:rFonts w:ascii="Times New Roman" w:eastAsia="Times New Roman" w:hAnsi="Times New Roman" w:cs="Times New Roman"/>
          <w:color w:val="000000"/>
          <w:sz w:val="24"/>
          <w:szCs w:val="24"/>
          <w:lang w:val="en-US"/>
        </w:rPr>
        <w:t xml:space="preserve"> K, Stone G, Nieves-</w:t>
      </w:r>
      <w:proofErr w:type="spellStart"/>
      <w:r>
        <w:rPr>
          <w:rFonts w:ascii="Times New Roman" w:eastAsia="Times New Roman" w:hAnsi="Times New Roman" w:cs="Times New Roman"/>
          <w:color w:val="000000"/>
          <w:sz w:val="24"/>
          <w:szCs w:val="24"/>
          <w:lang w:val="en-US"/>
        </w:rPr>
        <w:t>Aldrey</w:t>
      </w:r>
      <w:proofErr w:type="spellEnd"/>
      <w:r>
        <w:rPr>
          <w:rFonts w:ascii="Times New Roman" w:eastAsia="Times New Roman" w:hAnsi="Times New Roman" w:cs="Times New Roman"/>
          <w:color w:val="000000"/>
          <w:sz w:val="24"/>
          <w:szCs w:val="24"/>
          <w:lang w:val="en-US"/>
        </w:rPr>
        <w:t xml:space="preserve"> JL (2013)</w:t>
      </w:r>
    </w:p>
    <w:p w14:paraId="03706A95" w14:textId="77777777" w:rsidR="00494549" w:rsidRDefault="00494549" w:rsidP="00494549">
      <w:pPr>
        <w:spacing w:line="480" w:lineRule="auto"/>
        <w:ind w:left="34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Catalogue of parasitoids and inquilines in cynipid oak galls in the West </w:t>
      </w:r>
      <w:proofErr w:type="spellStart"/>
      <w:r>
        <w:rPr>
          <w:rFonts w:ascii="Times New Roman" w:eastAsia="Times New Roman" w:hAnsi="Times New Roman" w:cs="Times New Roman"/>
          <w:color w:val="000000"/>
          <w:sz w:val="24"/>
          <w:szCs w:val="24"/>
          <w:lang w:val="en-US"/>
        </w:rPr>
        <w:t>Paleartic</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Zootaxa</w:t>
      </w:r>
      <w:proofErr w:type="spellEnd"/>
      <w:r>
        <w:rPr>
          <w:rFonts w:ascii="Times New Roman" w:eastAsia="Times New Roman" w:hAnsi="Times New Roman" w:cs="Times New Roman"/>
          <w:color w:val="000000"/>
          <w:sz w:val="24"/>
          <w:szCs w:val="24"/>
          <w:lang w:val="en-US"/>
        </w:rPr>
        <w:t xml:space="preserve"> 3643(1): 1 – 133. </w:t>
      </w:r>
    </w:p>
    <w:p w14:paraId="0AB58CD5"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Bailey R, </w:t>
      </w:r>
      <w:proofErr w:type="spellStart"/>
      <w:r>
        <w:rPr>
          <w:rFonts w:ascii="Times New Roman" w:eastAsia="Times New Roman" w:hAnsi="Times New Roman" w:cs="Times New Roman"/>
          <w:color w:val="000000"/>
          <w:sz w:val="24"/>
          <w:szCs w:val="24"/>
          <w:lang w:val="en-US"/>
        </w:rPr>
        <w:t>Schönrogge</w:t>
      </w:r>
      <w:proofErr w:type="spellEnd"/>
      <w:r>
        <w:rPr>
          <w:rFonts w:ascii="Times New Roman" w:eastAsia="Times New Roman" w:hAnsi="Times New Roman" w:cs="Times New Roman"/>
          <w:color w:val="000000"/>
          <w:sz w:val="24"/>
          <w:szCs w:val="24"/>
          <w:lang w:val="en-US"/>
        </w:rPr>
        <w:t xml:space="preserve"> K, Cook JM, </w:t>
      </w:r>
      <w:proofErr w:type="spellStart"/>
      <w:r>
        <w:rPr>
          <w:rFonts w:ascii="Times New Roman" w:eastAsia="Times New Roman" w:hAnsi="Times New Roman" w:cs="Times New Roman"/>
          <w:color w:val="000000"/>
          <w:sz w:val="24"/>
          <w:szCs w:val="24"/>
          <w:lang w:val="en-US"/>
        </w:rPr>
        <w:t>Melika</w:t>
      </w:r>
      <w:proofErr w:type="spellEnd"/>
      <w:r>
        <w:rPr>
          <w:rFonts w:ascii="Times New Roman" w:eastAsia="Times New Roman" w:hAnsi="Times New Roman" w:cs="Times New Roman"/>
          <w:color w:val="000000"/>
          <w:sz w:val="24"/>
          <w:szCs w:val="24"/>
          <w:lang w:val="en-US"/>
        </w:rPr>
        <w:t xml:space="preserve"> G, </w:t>
      </w:r>
      <w:proofErr w:type="spellStart"/>
      <w:r>
        <w:rPr>
          <w:rFonts w:ascii="Times New Roman" w:eastAsia="Times New Roman" w:hAnsi="Times New Roman" w:cs="Times New Roman"/>
          <w:color w:val="000000"/>
          <w:sz w:val="24"/>
          <w:szCs w:val="24"/>
          <w:lang w:val="en-US"/>
        </w:rPr>
        <w:t>Csóka</w:t>
      </w:r>
      <w:proofErr w:type="spellEnd"/>
      <w:r>
        <w:rPr>
          <w:rFonts w:ascii="Times New Roman" w:eastAsia="Times New Roman" w:hAnsi="Times New Roman" w:cs="Times New Roman"/>
          <w:color w:val="000000"/>
          <w:sz w:val="24"/>
          <w:szCs w:val="24"/>
          <w:lang w:val="en-US"/>
        </w:rPr>
        <w:t xml:space="preserve"> G, </w:t>
      </w:r>
      <w:proofErr w:type="spellStart"/>
      <w:r>
        <w:rPr>
          <w:rFonts w:ascii="Times New Roman" w:eastAsia="Times New Roman" w:hAnsi="Times New Roman" w:cs="Times New Roman"/>
          <w:color w:val="000000"/>
          <w:sz w:val="24"/>
          <w:szCs w:val="24"/>
          <w:lang w:val="en-US"/>
        </w:rPr>
        <w:t>Thuróczy</w:t>
      </w:r>
      <w:proofErr w:type="spellEnd"/>
      <w:r>
        <w:rPr>
          <w:rFonts w:ascii="Times New Roman" w:eastAsia="Times New Roman" w:hAnsi="Times New Roman" w:cs="Times New Roman"/>
          <w:color w:val="000000"/>
          <w:sz w:val="24"/>
          <w:szCs w:val="24"/>
          <w:lang w:val="en-US"/>
        </w:rPr>
        <w:t xml:space="preserve"> C (2009) Host Niches and Defensive Extended Phenotypes Structure Parasitoid Wasp Communities. </w:t>
      </w:r>
      <w:proofErr w:type="spellStart"/>
      <w:r>
        <w:rPr>
          <w:rFonts w:ascii="Times New Roman" w:eastAsia="Times New Roman" w:hAnsi="Times New Roman" w:cs="Times New Roman"/>
          <w:color w:val="000000"/>
          <w:sz w:val="24"/>
          <w:szCs w:val="24"/>
          <w:lang w:val="en-US"/>
        </w:rPr>
        <w:t>PLoS</w:t>
      </w:r>
      <w:proofErr w:type="spellEnd"/>
      <w:r>
        <w:rPr>
          <w:rFonts w:ascii="Times New Roman" w:eastAsia="Times New Roman" w:hAnsi="Times New Roman" w:cs="Times New Roman"/>
          <w:color w:val="000000"/>
          <w:sz w:val="24"/>
          <w:szCs w:val="24"/>
          <w:lang w:val="en-US"/>
        </w:rPr>
        <w:t xml:space="preserve"> Biol 7(8): e1000179.</w:t>
      </w:r>
    </w:p>
    <w:p w14:paraId="71E86B6B"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Barabási</w:t>
      </w:r>
      <w:proofErr w:type="spellEnd"/>
      <w:r>
        <w:rPr>
          <w:rFonts w:ascii="Times New Roman" w:eastAsia="Times New Roman" w:hAnsi="Times New Roman" w:cs="Times New Roman"/>
          <w:color w:val="000000"/>
          <w:sz w:val="24"/>
          <w:szCs w:val="24"/>
          <w:lang w:val="en-US"/>
        </w:rPr>
        <w:t xml:space="preserve"> AL, </w:t>
      </w:r>
      <w:proofErr w:type="spellStart"/>
      <w:r>
        <w:rPr>
          <w:rFonts w:ascii="Times New Roman" w:eastAsia="Times New Roman" w:hAnsi="Times New Roman" w:cs="Times New Roman"/>
          <w:color w:val="000000"/>
          <w:sz w:val="24"/>
          <w:szCs w:val="24"/>
          <w:lang w:val="en-US"/>
        </w:rPr>
        <w:t>Bonabeau</w:t>
      </w:r>
      <w:proofErr w:type="spellEnd"/>
      <w:r>
        <w:rPr>
          <w:rFonts w:ascii="Times New Roman" w:eastAsia="Times New Roman" w:hAnsi="Times New Roman" w:cs="Times New Roman"/>
          <w:color w:val="000000"/>
          <w:sz w:val="24"/>
          <w:szCs w:val="24"/>
          <w:lang w:val="en-US"/>
        </w:rPr>
        <w:t xml:space="preserve"> E (2003) Scale-free networks. Scientific </w:t>
      </w:r>
      <w:proofErr w:type="spellStart"/>
      <w:r>
        <w:rPr>
          <w:rFonts w:ascii="Times New Roman" w:eastAsia="Times New Roman" w:hAnsi="Times New Roman" w:cs="Times New Roman"/>
          <w:color w:val="000000"/>
          <w:sz w:val="24"/>
          <w:szCs w:val="24"/>
          <w:lang w:val="en-US"/>
        </w:rPr>
        <w:t>american</w:t>
      </w:r>
      <w:proofErr w:type="spellEnd"/>
      <w:r>
        <w:rPr>
          <w:rFonts w:ascii="Times New Roman" w:eastAsia="Times New Roman" w:hAnsi="Times New Roman" w:cs="Times New Roman"/>
          <w:color w:val="000000"/>
          <w:sz w:val="24"/>
          <w:szCs w:val="24"/>
          <w:lang w:val="en-US"/>
        </w:rPr>
        <w:t>, 288(5) 60-69.</w:t>
      </w:r>
    </w:p>
    <w:p w14:paraId="7C6DCFDE"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Bascompte</w:t>
      </w:r>
      <w:proofErr w:type="spellEnd"/>
      <w:r>
        <w:rPr>
          <w:rFonts w:ascii="Times New Roman" w:eastAsia="Times New Roman" w:hAnsi="Times New Roman" w:cs="Times New Roman"/>
          <w:color w:val="000000"/>
          <w:sz w:val="24"/>
          <w:szCs w:val="24"/>
          <w:lang w:val="en-US"/>
        </w:rPr>
        <w:t xml:space="preserve"> J (2007) Networks in ecology. Basic and Applied Ecology 8: 485-490.</w:t>
      </w:r>
    </w:p>
    <w:p w14:paraId="1BCC7C59" w14:textId="77777777" w:rsidR="00494549" w:rsidRDefault="00494549" w:rsidP="00494549">
      <w:pPr>
        <w:overflowPunct/>
        <w:spacing w:line="480" w:lineRule="auto"/>
        <w:ind w:left="924" w:hanging="924"/>
        <w:contextualSpacing w:val="0"/>
        <w:jc w:val="both"/>
        <w:rPr>
          <w:rFonts w:ascii="Times New Roman" w:eastAsia="Times New Roman" w:hAnsi="Times New Roman" w:cs="Times New Roman"/>
          <w:color w:val="000000"/>
          <w:sz w:val="24"/>
          <w:szCs w:val="24"/>
          <w:lang w:val="en-US"/>
        </w:rPr>
      </w:pPr>
      <w:r w:rsidRPr="009C3B27">
        <w:rPr>
          <w:rFonts w:ascii="Times New Roman" w:eastAsia="Times New Roman" w:hAnsi="Times New Roman" w:cs="Times New Roman"/>
          <w:color w:val="000000"/>
          <w:sz w:val="24"/>
          <w:szCs w:val="24"/>
          <w:lang w:val="en-US"/>
        </w:rPr>
        <w:t xml:space="preserve">Beckett SJ </w:t>
      </w:r>
      <w:r>
        <w:rPr>
          <w:rFonts w:ascii="Times New Roman" w:eastAsia="Times New Roman" w:hAnsi="Times New Roman" w:cs="Times New Roman"/>
          <w:color w:val="000000"/>
          <w:sz w:val="24"/>
          <w:szCs w:val="24"/>
          <w:lang w:val="en-US"/>
        </w:rPr>
        <w:t>(</w:t>
      </w:r>
      <w:r w:rsidRPr="009C3B27">
        <w:rPr>
          <w:rFonts w:ascii="Times New Roman" w:eastAsia="Times New Roman" w:hAnsi="Times New Roman" w:cs="Times New Roman"/>
          <w:color w:val="000000"/>
          <w:sz w:val="24"/>
          <w:szCs w:val="24"/>
          <w:lang w:val="en-US"/>
        </w:rPr>
        <w:t>2016</w:t>
      </w:r>
      <w:r>
        <w:rPr>
          <w:rFonts w:ascii="Times New Roman" w:eastAsia="Times New Roman" w:hAnsi="Times New Roman" w:cs="Times New Roman"/>
          <w:color w:val="000000"/>
          <w:sz w:val="24"/>
          <w:szCs w:val="24"/>
          <w:lang w:val="en-US"/>
        </w:rPr>
        <w:t>)</w:t>
      </w:r>
      <w:r w:rsidRPr="009C3B27">
        <w:rPr>
          <w:rFonts w:ascii="Times New Roman" w:eastAsia="Times New Roman" w:hAnsi="Times New Roman" w:cs="Times New Roman"/>
          <w:color w:val="000000"/>
          <w:sz w:val="24"/>
          <w:szCs w:val="24"/>
          <w:lang w:val="en-US"/>
        </w:rPr>
        <w:t xml:space="preserve"> Improved community detection in weighted bipartite </w:t>
      </w:r>
      <w:proofErr w:type="spellStart"/>
      <w:r w:rsidRPr="009C3B27">
        <w:rPr>
          <w:rFonts w:ascii="Times New Roman" w:eastAsia="Times New Roman" w:hAnsi="Times New Roman" w:cs="Times New Roman"/>
          <w:color w:val="000000"/>
          <w:sz w:val="24"/>
          <w:szCs w:val="24"/>
          <w:lang w:val="en-US"/>
        </w:rPr>
        <w:t>networks.R</w:t>
      </w:r>
      <w:proofErr w:type="spellEnd"/>
      <w:r w:rsidRPr="009C3B27">
        <w:rPr>
          <w:rFonts w:ascii="Times New Roman" w:eastAsia="Times New Roman" w:hAnsi="Times New Roman" w:cs="Times New Roman"/>
          <w:color w:val="000000"/>
          <w:sz w:val="24"/>
          <w:szCs w:val="24"/>
          <w:lang w:val="en-US"/>
        </w:rPr>
        <w:t>. Soc. open sci.3: 140536. http://dx.doi.org/10.1098/rsos.140536</w:t>
      </w:r>
    </w:p>
    <w:p w14:paraId="0ECB3030" w14:textId="77777777" w:rsidR="00494549" w:rsidRPr="007E2A18" w:rsidRDefault="00494549" w:rsidP="00494549">
      <w:pPr>
        <w:spacing w:line="480" w:lineRule="auto"/>
        <w:ind w:left="357" w:hanging="357"/>
        <w:jc w:val="both"/>
        <w:rPr>
          <w:lang w:val="en-US"/>
        </w:rPr>
      </w:pPr>
      <w:proofErr w:type="spellStart"/>
      <w:r>
        <w:rPr>
          <w:rFonts w:ascii="Times New Roman" w:eastAsia="Times New Roman" w:hAnsi="Times New Roman" w:cs="Times New Roman"/>
          <w:color w:val="000000"/>
          <w:sz w:val="24"/>
          <w:szCs w:val="24"/>
          <w:lang w:val="en-US"/>
        </w:rPr>
        <w:t>Berlow</w:t>
      </w:r>
      <w:proofErr w:type="spellEnd"/>
      <w:r>
        <w:rPr>
          <w:rFonts w:ascii="Times New Roman" w:eastAsia="Times New Roman" w:hAnsi="Times New Roman" w:cs="Times New Roman"/>
          <w:color w:val="000000"/>
          <w:sz w:val="24"/>
          <w:szCs w:val="24"/>
          <w:lang w:val="en-US"/>
        </w:rPr>
        <w:t xml:space="preserve"> EL, Dunne JA, Martinez ND, Stark PB, Williams RJ, Brose U (2009) Simple prediction of interaction strengths in complex food webs. </w:t>
      </w:r>
      <w:r w:rsidRPr="007E2A18">
        <w:rPr>
          <w:rFonts w:ascii="Times New Roman" w:eastAsia="Times New Roman" w:hAnsi="Times New Roman" w:cs="Times New Roman"/>
          <w:color w:val="000000"/>
          <w:sz w:val="24"/>
          <w:szCs w:val="24"/>
          <w:lang w:val="en-US"/>
        </w:rPr>
        <w:t>Proc. Natl Acad. Sci. USA 106:(1) 187–191.</w:t>
      </w:r>
    </w:p>
    <w:p w14:paraId="24044A5A"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pt-BR"/>
        </w:rPr>
      </w:pPr>
      <w:r w:rsidRPr="007E2A18">
        <w:rPr>
          <w:rFonts w:ascii="Times New Roman" w:eastAsia="Times New Roman" w:hAnsi="Times New Roman" w:cs="Times New Roman"/>
          <w:color w:val="000000"/>
          <w:sz w:val="24"/>
          <w:szCs w:val="24"/>
          <w:lang w:val="en-US"/>
        </w:rPr>
        <w:lastRenderedPageBreak/>
        <w:t>Carneiro MAA, Branco CSA, Braga CED, Almada ED, Costa MBM, Maia VC, Fernandes GW (2009) Are gall midge species (</w:t>
      </w:r>
      <w:proofErr w:type="spellStart"/>
      <w:r w:rsidRPr="007E2A18">
        <w:rPr>
          <w:rFonts w:ascii="Times New Roman" w:eastAsia="Times New Roman" w:hAnsi="Times New Roman" w:cs="Times New Roman"/>
          <w:color w:val="000000"/>
          <w:sz w:val="24"/>
          <w:szCs w:val="24"/>
          <w:lang w:val="en-US"/>
        </w:rPr>
        <w:t>Diptera</w:t>
      </w:r>
      <w:proofErr w:type="spellEnd"/>
      <w:r w:rsidRPr="007E2A18">
        <w:rPr>
          <w:rFonts w:ascii="Times New Roman" w:eastAsia="Times New Roman" w:hAnsi="Times New Roman" w:cs="Times New Roman"/>
          <w:color w:val="000000"/>
          <w:sz w:val="24"/>
          <w:szCs w:val="24"/>
          <w:lang w:val="en-US"/>
        </w:rPr>
        <w:t xml:space="preserve">, </w:t>
      </w:r>
      <w:proofErr w:type="spellStart"/>
      <w:r w:rsidRPr="007E2A18">
        <w:rPr>
          <w:rFonts w:ascii="Times New Roman" w:eastAsia="Times New Roman" w:hAnsi="Times New Roman" w:cs="Times New Roman"/>
          <w:color w:val="000000"/>
          <w:sz w:val="24"/>
          <w:szCs w:val="24"/>
          <w:lang w:val="en-US"/>
        </w:rPr>
        <w:t>Cecidomyiidae</w:t>
      </w:r>
      <w:proofErr w:type="spellEnd"/>
      <w:r w:rsidRPr="007E2A18">
        <w:rPr>
          <w:rFonts w:ascii="Times New Roman" w:eastAsia="Times New Roman" w:hAnsi="Times New Roman" w:cs="Times New Roman"/>
          <w:color w:val="000000"/>
          <w:sz w:val="24"/>
          <w:szCs w:val="24"/>
          <w:lang w:val="en-US"/>
        </w:rPr>
        <w:t xml:space="preserve">) host-plant specialists? </w:t>
      </w:r>
      <w:r>
        <w:rPr>
          <w:rFonts w:ascii="Times New Roman" w:eastAsia="Times New Roman" w:hAnsi="Times New Roman" w:cs="Times New Roman"/>
          <w:color w:val="000000"/>
          <w:sz w:val="24"/>
          <w:szCs w:val="24"/>
          <w:lang w:val="pt-BR"/>
        </w:rPr>
        <w:t>Revista Brasileira de Entomologia, 53(3), 365-378.</w:t>
      </w:r>
    </w:p>
    <w:p w14:paraId="53A518EA" w14:textId="77777777" w:rsidR="00494549" w:rsidRPr="007E2A18" w:rsidRDefault="00494549" w:rsidP="00494549">
      <w:pPr>
        <w:spacing w:line="480" w:lineRule="auto"/>
        <w:ind w:left="357" w:hanging="357"/>
        <w:jc w:val="both"/>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lang w:val="pt-BR"/>
        </w:rPr>
        <w:t xml:space="preserve">Coelho MS, Carneiro MAA, Branco C, Borges, RAX, Fernandes GW (2013) Gall </w:t>
      </w:r>
      <w:proofErr w:type="spellStart"/>
      <w:r>
        <w:rPr>
          <w:rFonts w:ascii="Times New Roman" w:eastAsia="Times New Roman" w:hAnsi="Times New Roman" w:cs="Times New Roman"/>
          <w:color w:val="000000"/>
          <w:sz w:val="24"/>
          <w:szCs w:val="24"/>
          <w:lang w:val="pt-BR"/>
        </w:rPr>
        <w:t>inducing</w:t>
      </w:r>
      <w:proofErr w:type="spellEnd"/>
      <w:r>
        <w:rPr>
          <w:rFonts w:ascii="Times New Roman" w:eastAsia="Times New Roman" w:hAnsi="Times New Roman" w:cs="Times New Roman"/>
          <w:color w:val="000000"/>
          <w:sz w:val="24"/>
          <w:szCs w:val="24"/>
          <w:lang w:val="pt-BR"/>
        </w:rPr>
        <w:t xml:space="preserve"> </w:t>
      </w:r>
      <w:proofErr w:type="spellStart"/>
      <w:r>
        <w:rPr>
          <w:rFonts w:ascii="Times New Roman" w:eastAsia="Times New Roman" w:hAnsi="Times New Roman" w:cs="Times New Roman"/>
          <w:color w:val="000000"/>
          <w:sz w:val="24"/>
          <w:szCs w:val="24"/>
          <w:lang w:val="pt-BR"/>
        </w:rPr>
        <w:t>insects</w:t>
      </w:r>
      <w:proofErr w:type="spellEnd"/>
      <w:r>
        <w:rPr>
          <w:rFonts w:ascii="Times New Roman" w:eastAsia="Times New Roman" w:hAnsi="Times New Roman" w:cs="Times New Roman"/>
          <w:color w:val="000000"/>
          <w:sz w:val="24"/>
          <w:szCs w:val="24"/>
          <w:lang w:val="pt-BR"/>
        </w:rPr>
        <w:t xml:space="preserve"> </w:t>
      </w:r>
      <w:proofErr w:type="spellStart"/>
      <w:r>
        <w:rPr>
          <w:rFonts w:ascii="Times New Roman" w:eastAsia="Times New Roman" w:hAnsi="Times New Roman" w:cs="Times New Roman"/>
          <w:color w:val="000000"/>
          <w:sz w:val="24"/>
          <w:szCs w:val="24"/>
          <w:lang w:val="pt-BR"/>
        </w:rPr>
        <w:t>from</w:t>
      </w:r>
      <w:proofErr w:type="spellEnd"/>
      <w:r>
        <w:rPr>
          <w:rFonts w:ascii="Times New Roman" w:eastAsia="Times New Roman" w:hAnsi="Times New Roman" w:cs="Times New Roman"/>
          <w:color w:val="000000"/>
          <w:sz w:val="24"/>
          <w:szCs w:val="24"/>
          <w:lang w:val="pt-BR"/>
        </w:rPr>
        <w:t xml:space="preserve"> Campos de Altitude, </w:t>
      </w:r>
      <w:proofErr w:type="spellStart"/>
      <w:r>
        <w:rPr>
          <w:rFonts w:ascii="Times New Roman" w:eastAsia="Times New Roman" w:hAnsi="Times New Roman" w:cs="Times New Roman"/>
          <w:color w:val="000000"/>
          <w:sz w:val="24"/>
          <w:szCs w:val="24"/>
          <w:lang w:val="pt-BR"/>
        </w:rPr>
        <w:t>Brazil</w:t>
      </w:r>
      <w:proofErr w:type="spellEnd"/>
      <w:r>
        <w:rPr>
          <w:rFonts w:ascii="Times New Roman" w:eastAsia="Times New Roman" w:hAnsi="Times New Roman" w:cs="Times New Roman"/>
          <w:color w:val="000000"/>
          <w:sz w:val="24"/>
          <w:szCs w:val="24"/>
          <w:lang w:val="pt-BR"/>
        </w:rPr>
        <w:t xml:space="preserve">. </w:t>
      </w:r>
      <w:r w:rsidRPr="007E2A18">
        <w:rPr>
          <w:rFonts w:ascii="Times New Roman" w:eastAsia="Times New Roman" w:hAnsi="Times New Roman" w:cs="Times New Roman"/>
          <w:color w:val="000000"/>
          <w:sz w:val="24"/>
          <w:szCs w:val="24"/>
          <w:lang w:val="pt-BR"/>
        </w:rPr>
        <w:t xml:space="preserve">Biota </w:t>
      </w:r>
      <w:proofErr w:type="spellStart"/>
      <w:r w:rsidRPr="007E2A18">
        <w:rPr>
          <w:rFonts w:ascii="Times New Roman" w:eastAsia="Times New Roman" w:hAnsi="Times New Roman" w:cs="Times New Roman"/>
          <w:color w:val="000000"/>
          <w:sz w:val="24"/>
          <w:szCs w:val="24"/>
          <w:lang w:val="pt-BR"/>
        </w:rPr>
        <w:t>Neotrop</w:t>
      </w:r>
      <w:proofErr w:type="spellEnd"/>
      <w:r w:rsidRPr="007E2A18">
        <w:rPr>
          <w:rFonts w:ascii="Times New Roman" w:eastAsia="Times New Roman" w:hAnsi="Times New Roman" w:cs="Times New Roman"/>
          <w:color w:val="000000"/>
          <w:sz w:val="24"/>
          <w:szCs w:val="24"/>
          <w:lang w:val="pt-BR"/>
        </w:rPr>
        <w:t>. 13(4).</w:t>
      </w:r>
    </w:p>
    <w:p w14:paraId="7FB9A803" w14:textId="77777777" w:rsidR="00494549" w:rsidRPr="00A80B67" w:rsidRDefault="00494549" w:rsidP="00494549">
      <w:pPr>
        <w:spacing w:line="480" w:lineRule="auto"/>
        <w:ind w:left="357" w:hanging="357"/>
        <w:jc w:val="both"/>
        <w:rPr>
          <w:rFonts w:ascii="Times New Roman" w:eastAsia="Times New Roman" w:hAnsi="Times New Roman" w:cs="Times New Roman"/>
          <w:color w:val="000000"/>
          <w:sz w:val="24"/>
          <w:szCs w:val="24"/>
          <w:lang w:val="pt-BR"/>
        </w:rPr>
      </w:pPr>
      <w:r>
        <w:rPr>
          <w:rFonts w:ascii="Times New Roman" w:eastAsia="Times New Roman" w:hAnsi="Times New Roman" w:cs="Times New Roman"/>
          <w:sz w:val="24"/>
          <w:szCs w:val="24"/>
          <w:lang w:val="pt-BR" w:eastAsia="en-US"/>
        </w:rPr>
        <w:t>Costa VA, Berti-Filho E</w:t>
      </w:r>
      <w:r w:rsidRPr="007E2A18">
        <w:rPr>
          <w:rFonts w:ascii="Times New Roman" w:eastAsia="Times New Roman" w:hAnsi="Times New Roman" w:cs="Times New Roman"/>
          <w:sz w:val="24"/>
          <w:szCs w:val="24"/>
          <w:lang w:val="pt-BR" w:eastAsia="en-US"/>
        </w:rPr>
        <w:t xml:space="preserve"> (2010) Identificação das principais famílias de himenópteros parasitoides que ocorrem no Brasil. </w:t>
      </w:r>
      <w:r>
        <w:rPr>
          <w:rFonts w:ascii="Times New Roman" w:eastAsia="Times New Roman" w:hAnsi="Times New Roman" w:cs="Times New Roman"/>
          <w:sz w:val="24"/>
          <w:szCs w:val="24"/>
          <w:lang w:val="pt-BR" w:eastAsia="en-US"/>
        </w:rPr>
        <w:t xml:space="preserve">Instituto Biológico, </w:t>
      </w:r>
      <w:r w:rsidRPr="00A80B67">
        <w:rPr>
          <w:rFonts w:ascii="Times New Roman" w:eastAsia="Times New Roman" w:hAnsi="Times New Roman" w:cs="Times New Roman"/>
          <w:sz w:val="24"/>
          <w:szCs w:val="24"/>
          <w:lang w:val="pt-BR" w:eastAsia="en-US"/>
        </w:rPr>
        <w:t>Campinas, 45p.</w:t>
      </w:r>
      <w:r w:rsidRPr="00A80B67">
        <w:rPr>
          <w:rFonts w:ascii="Times New Roman" w:eastAsia="Times New Roman" w:hAnsi="Times New Roman" w:cs="Times New Roman"/>
          <w:i/>
          <w:color w:val="000000"/>
          <w:sz w:val="24"/>
          <w:szCs w:val="24"/>
          <w:lang w:val="pt-BR"/>
        </w:rPr>
        <w:t xml:space="preserve"> (in </w:t>
      </w:r>
      <w:proofErr w:type="spellStart"/>
      <w:r w:rsidRPr="00A80B67">
        <w:rPr>
          <w:rFonts w:ascii="Times New Roman" w:eastAsia="Times New Roman" w:hAnsi="Times New Roman" w:cs="Times New Roman"/>
          <w:i/>
          <w:color w:val="000000"/>
          <w:sz w:val="24"/>
          <w:szCs w:val="24"/>
          <w:lang w:val="pt-BR"/>
        </w:rPr>
        <w:t>Portuguese</w:t>
      </w:r>
      <w:proofErr w:type="spellEnd"/>
      <w:r w:rsidRPr="00A80B67">
        <w:rPr>
          <w:rFonts w:ascii="Times New Roman" w:eastAsia="Times New Roman" w:hAnsi="Times New Roman" w:cs="Times New Roman"/>
          <w:i/>
          <w:color w:val="000000"/>
          <w:sz w:val="24"/>
          <w:szCs w:val="24"/>
          <w:lang w:val="pt-BR"/>
        </w:rPr>
        <w:t>)</w:t>
      </w:r>
    </w:p>
    <w:p w14:paraId="106F8795"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A80B67">
        <w:rPr>
          <w:rFonts w:ascii="Times New Roman" w:eastAsia="Times New Roman" w:hAnsi="Times New Roman" w:cs="Times New Roman"/>
          <w:color w:val="000000"/>
          <w:sz w:val="24"/>
          <w:szCs w:val="24"/>
          <w:lang w:val="pt-BR"/>
        </w:rPr>
        <w:t xml:space="preserve">Diaz R, Romero S, Roda A, </w:t>
      </w:r>
      <w:proofErr w:type="spellStart"/>
      <w:r w:rsidRPr="00A80B67">
        <w:rPr>
          <w:rFonts w:ascii="Times New Roman" w:eastAsia="Times New Roman" w:hAnsi="Times New Roman" w:cs="Times New Roman"/>
          <w:color w:val="000000"/>
          <w:sz w:val="24"/>
          <w:szCs w:val="24"/>
          <w:lang w:val="pt-BR"/>
        </w:rPr>
        <w:t>Mannion</w:t>
      </w:r>
      <w:proofErr w:type="spellEnd"/>
      <w:r w:rsidRPr="00A80B67">
        <w:rPr>
          <w:rFonts w:ascii="Times New Roman" w:eastAsia="Times New Roman" w:hAnsi="Times New Roman" w:cs="Times New Roman"/>
          <w:color w:val="000000"/>
          <w:sz w:val="24"/>
          <w:szCs w:val="24"/>
          <w:lang w:val="pt-BR"/>
        </w:rPr>
        <w:t xml:space="preserve"> C, </w:t>
      </w:r>
      <w:proofErr w:type="spellStart"/>
      <w:r w:rsidRPr="00A80B67">
        <w:rPr>
          <w:rFonts w:ascii="Times New Roman" w:eastAsia="Times New Roman" w:hAnsi="Times New Roman" w:cs="Times New Roman"/>
          <w:color w:val="000000"/>
          <w:sz w:val="24"/>
          <w:szCs w:val="24"/>
          <w:lang w:val="pt-BR"/>
        </w:rPr>
        <w:t>Overholt</w:t>
      </w:r>
      <w:proofErr w:type="spellEnd"/>
      <w:r w:rsidRPr="00A80B67">
        <w:rPr>
          <w:rFonts w:ascii="Times New Roman" w:eastAsia="Times New Roman" w:hAnsi="Times New Roman" w:cs="Times New Roman"/>
          <w:color w:val="000000"/>
          <w:sz w:val="24"/>
          <w:szCs w:val="24"/>
          <w:lang w:val="pt-BR"/>
        </w:rPr>
        <w:t xml:space="preserve"> WA (2015) </w:t>
      </w:r>
      <w:proofErr w:type="spellStart"/>
      <w:r w:rsidRPr="00A80B67">
        <w:rPr>
          <w:rFonts w:ascii="Times New Roman" w:eastAsia="Times New Roman" w:hAnsi="Times New Roman" w:cs="Times New Roman"/>
          <w:color w:val="000000"/>
          <w:sz w:val="24"/>
          <w:szCs w:val="24"/>
          <w:lang w:val="pt-BR"/>
        </w:rPr>
        <w:t>Diversity</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of</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Arthropods</w:t>
      </w:r>
      <w:proofErr w:type="spellEnd"/>
      <w:r w:rsidRPr="00A80B67">
        <w:rPr>
          <w:rFonts w:ascii="Times New Roman" w:eastAsia="Times New Roman" w:hAnsi="Times New Roman" w:cs="Times New Roman"/>
          <w:color w:val="000000"/>
          <w:sz w:val="24"/>
          <w:szCs w:val="24"/>
          <w:lang w:val="pt-BR"/>
        </w:rPr>
        <w:t xml:space="preserve"> Associated </w:t>
      </w:r>
      <w:proofErr w:type="spellStart"/>
      <w:r w:rsidRPr="00A80B67">
        <w:rPr>
          <w:rFonts w:ascii="Times New Roman" w:eastAsia="Times New Roman" w:hAnsi="Times New Roman" w:cs="Times New Roman"/>
          <w:color w:val="000000"/>
          <w:sz w:val="24"/>
          <w:szCs w:val="24"/>
          <w:lang w:val="pt-BR"/>
        </w:rPr>
        <w:t>with</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Mikania</w:t>
      </w:r>
      <w:proofErr w:type="spellEnd"/>
      <w:r w:rsidRPr="00A80B67">
        <w:rPr>
          <w:rFonts w:ascii="Times New Roman" w:eastAsia="Times New Roman" w:hAnsi="Times New Roman" w:cs="Times New Roman"/>
          <w:color w:val="000000"/>
          <w:sz w:val="24"/>
          <w:szCs w:val="24"/>
          <w:lang w:val="pt-BR"/>
        </w:rPr>
        <w:t xml:space="preserve"> spp. </w:t>
      </w:r>
      <w:proofErr w:type="spellStart"/>
      <w:r w:rsidRPr="00A80B67">
        <w:rPr>
          <w:rFonts w:ascii="Times New Roman" w:eastAsia="Times New Roman" w:hAnsi="Times New Roman" w:cs="Times New Roman"/>
          <w:color w:val="000000"/>
          <w:sz w:val="24"/>
          <w:szCs w:val="24"/>
          <w:lang w:val="pt-BR"/>
        </w:rPr>
        <w:t>and</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Chromolaena</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odorata</w:t>
      </w:r>
      <w:proofErr w:type="spellEnd"/>
      <w:r w:rsidRPr="00A80B67">
        <w:rPr>
          <w:rFonts w:ascii="Times New Roman" w:eastAsia="Times New Roman" w:hAnsi="Times New Roman" w:cs="Times New Roman"/>
          <w:color w:val="000000"/>
          <w:sz w:val="24"/>
          <w:szCs w:val="24"/>
          <w:lang w:val="pt-BR"/>
        </w:rPr>
        <w:t xml:space="preserve"> (</w:t>
      </w:r>
      <w:proofErr w:type="spellStart"/>
      <w:r w:rsidRPr="00A80B67">
        <w:rPr>
          <w:rFonts w:ascii="Times New Roman" w:eastAsia="Times New Roman" w:hAnsi="Times New Roman" w:cs="Times New Roman"/>
          <w:color w:val="000000"/>
          <w:sz w:val="24"/>
          <w:szCs w:val="24"/>
          <w:lang w:val="pt-BR"/>
        </w:rPr>
        <w:t>Asterales</w:t>
      </w:r>
      <w:proofErr w:type="spellEnd"/>
      <w:r w:rsidRPr="00A80B67">
        <w:rPr>
          <w:rFonts w:ascii="Times New Roman" w:eastAsia="Times New Roman" w:hAnsi="Times New Roman" w:cs="Times New Roman"/>
          <w:color w:val="000000"/>
          <w:sz w:val="24"/>
          <w:szCs w:val="24"/>
          <w:lang w:val="pt-BR"/>
        </w:rPr>
        <w:t xml:space="preserve">: Asteraceae: </w:t>
      </w:r>
      <w:proofErr w:type="spellStart"/>
      <w:r w:rsidRPr="00A80B67">
        <w:rPr>
          <w:rFonts w:ascii="Times New Roman" w:eastAsia="Times New Roman" w:hAnsi="Times New Roman" w:cs="Times New Roman"/>
          <w:color w:val="000000"/>
          <w:sz w:val="24"/>
          <w:szCs w:val="24"/>
          <w:lang w:val="pt-BR"/>
        </w:rPr>
        <w:t>Eupatorieae</w:t>
      </w:r>
      <w:proofErr w:type="spellEnd"/>
      <w:r w:rsidRPr="00A80B67">
        <w:rPr>
          <w:rFonts w:ascii="Times New Roman" w:eastAsia="Times New Roman" w:hAnsi="Times New Roman" w:cs="Times New Roman"/>
          <w:color w:val="000000"/>
          <w:sz w:val="24"/>
          <w:szCs w:val="24"/>
          <w:lang w:val="pt-BR"/>
        </w:rPr>
        <w:t xml:space="preserve">) in Florida. </w:t>
      </w:r>
      <w:r>
        <w:rPr>
          <w:rFonts w:ascii="Times New Roman" w:eastAsia="Times New Roman" w:hAnsi="Times New Roman" w:cs="Times New Roman"/>
          <w:color w:val="000000"/>
          <w:sz w:val="24"/>
          <w:szCs w:val="24"/>
          <w:lang w:val="en-US"/>
        </w:rPr>
        <w:t>Florida Entomologist, 98(1): 389-393.</w:t>
      </w:r>
    </w:p>
    <w:p w14:paraId="21B128C9" w14:textId="77777777" w:rsidR="00494549" w:rsidRPr="00A80B67"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sidRPr="00FE6374">
        <w:rPr>
          <w:rFonts w:ascii="Times New Roman" w:eastAsia="Times New Roman" w:hAnsi="Times New Roman" w:cs="Times New Roman"/>
          <w:color w:val="000000"/>
          <w:sz w:val="24"/>
          <w:szCs w:val="24"/>
          <w:lang w:val="en-US"/>
        </w:rPr>
        <w:t>Gagné</w:t>
      </w:r>
      <w:proofErr w:type="spellEnd"/>
      <w:r w:rsidRPr="00FE6374">
        <w:rPr>
          <w:rFonts w:ascii="Times New Roman" w:eastAsia="Times New Roman" w:hAnsi="Times New Roman" w:cs="Times New Roman"/>
          <w:color w:val="000000"/>
          <w:sz w:val="24"/>
          <w:szCs w:val="24"/>
          <w:lang w:val="en-US"/>
        </w:rPr>
        <w:t xml:space="preserve"> RJ (2010) Update for a catalog of the </w:t>
      </w:r>
      <w:proofErr w:type="spellStart"/>
      <w:r w:rsidRPr="00FE6374">
        <w:rPr>
          <w:rFonts w:ascii="Times New Roman" w:eastAsia="Times New Roman" w:hAnsi="Times New Roman" w:cs="Times New Roman"/>
          <w:color w:val="000000"/>
          <w:sz w:val="24"/>
          <w:szCs w:val="24"/>
          <w:lang w:val="en-US"/>
        </w:rPr>
        <w:t>Cecidomyiidae</w:t>
      </w:r>
      <w:proofErr w:type="spellEnd"/>
      <w:r w:rsidRPr="00FE6374">
        <w:rPr>
          <w:rFonts w:ascii="Times New Roman" w:eastAsia="Times New Roman" w:hAnsi="Times New Roman" w:cs="Times New Roman"/>
          <w:color w:val="000000"/>
          <w:sz w:val="24"/>
          <w:szCs w:val="24"/>
          <w:lang w:val="en-US"/>
        </w:rPr>
        <w:t xml:space="preserve"> (</w:t>
      </w:r>
      <w:proofErr w:type="spellStart"/>
      <w:r w:rsidRPr="00FE6374">
        <w:rPr>
          <w:rFonts w:ascii="Times New Roman" w:eastAsia="Times New Roman" w:hAnsi="Times New Roman" w:cs="Times New Roman"/>
          <w:color w:val="000000"/>
          <w:sz w:val="24"/>
          <w:szCs w:val="24"/>
          <w:lang w:val="en-US"/>
        </w:rPr>
        <w:t>Diptera</w:t>
      </w:r>
      <w:proofErr w:type="spellEnd"/>
      <w:r w:rsidRPr="00FE6374">
        <w:rPr>
          <w:rFonts w:ascii="Times New Roman" w:eastAsia="Times New Roman" w:hAnsi="Times New Roman" w:cs="Times New Roman"/>
          <w:color w:val="000000"/>
          <w:sz w:val="24"/>
          <w:szCs w:val="24"/>
          <w:lang w:val="en-US"/>
        </w:rPr>
        <w:t xml:space="preserve">) of the world. </w:t>
      </w:r>
      <w:r w:rsidRPr="00A80B67">
        <w:rPr>
          <w:rFonts w:ascii="Times New Roman" w:eastAsia="Times New Roman" w:hAnsi="Times New Roman" w:cs="Times New Roman"/>
          <w:color w:val="000000"/>
          <w:sz w:val="24"/>
          <w:szCs w:val="24"/>
          <w:lang w:val="en-US"/>
        </w:rPr>
        <w:t xml:space="preserve">Digital version 1. </w:t>
      </w:r>
    </w:p>
    <w:p w14:paraId="24766FB4"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Gagné</w:t>
      </w:r>
      <w:proofErr w:type="spellEnd"/>
      <w:r>
        <w:rPr>
          <w:rFonts w:ascii="Times New Roman" w:eastAsia="Times New Roman" w:hAnsi="Times New Roman" w:cs="Times New Roman"/>
          <w:color w:val="000000"/>
          <w:sz w:val="24"/>
          <w:szCs w:val="24"/>
          <w:lang w:val="en-US"/>
        </w:rPr>
        <w:t xml:space="preserve"> RJ, Oda RAM, Monteiro RF (2001) The gall midges (</w:t>
      </w:r>
      <w:proofErr w:type="spellStart"/>
      <w:r>
        <w:rPr>
          <w:rFonts w:ascii="Times New Roman" w:eastAsia="Times New Roman" w:hAnsi="Times New Roman" w:cs="Times New Roman"/>
          <w:color w:val="000000"/>
          <w:sz w:val="24"/>
          <w:szCs w:val="24"/>
          <w:lang w:val="en-US"/>
        </w:rPr>
        <w:t>Diptera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Cecidomyiidae</w:t>
      </w:r>
      <w:proofErr w:type="spellEnd"/>
      <w:r>
        <w:rPr>
          <w:rFonts w:ascii="Times New Roman" w:eastAsia="Times New Roman" w:hAnsi="Times New Roman" w:cs="Times New Roman"/>
          <w:color w:val="000000"/>
          <w:sz w:val="24"/>
          <w:szCs w:val="24"/>
          <w:lang w:val="en-US"/>
        </w:rPr>
        <w:t xml:space="preserve">) of Mikania </w:t>
      </w:r>
      <w:proofErr w:type="spellStart"/>
      <w:r>
        <w:rPr>
          <w:rFonts w:ascii="Times New Roman" w:eastAsia="Times New Roman" w:hAnsi="Times New Roman" w:cs="Times New Roman"/>
          <w:color w:val="000000"/>
          <w:sz w:val="24"/>
          <w:szCs w:val="24"/>
          <w:lang w:val="en-US"/>
        </w:rPr>
        <w:t>glomerata</w:t>
      </w:r>
      <w:proofErr w:type="spellEnd"/>
      <w:r>
        <w:rPr>
          <w:rFonts w:ascii="Times New Roman" w:eastAsia="Times New Roman" w:hAnsi="Times New Roman" w:cs="Times New Roman"/>
          <w:color w:val="000000"/>
          <w:sz w:val="24"/>
          <w:szCs w:val="24"/>
          <w:lang w:val="en-US"/>
        </w:rPr>
        <w:t xml:space="preserve"> (Asteraceae) in southeastern Brazil. Proc. </w:t>
      </w:r>
      <w:proofErr w:type="spellStart"/>
      <w:r>
        <w:rPr>
          <w:rFonts w:ascii="Times New Roman" w:eastAsia="Times New Roman" w:hAnsi="Times New Roman" w:cs="Times New Roman"/>
          <w:color w:val="000000"/>
          <w:sz w:val="24"/>
          <w:szCs w:val="24"/>
          <w:lang w:val="en-US"/>
        </w:rPr>
        <w:t>Entomol</w:t>
      </w:r>
      <w:proofErr w:type="spellEnd"/>
      <w:r>
        <w:rPr>
          <w:rFonts w:ascii="Times New Roman" w:eastAsia="Times New Roman" w:hAnsi="Times New Roman" w:cs="Times New Roman"/>
          <w:color w:val="000000"/>
          <w:sz w:val="24"/>
          <w:szCs w:val="24"/>
          <w:lang w:val="en-US"/>
        </w:rPr>
        <w:t>. Soc. Wash. 103(1). p. 110-134.</w:t>
      </w:r>
    </w:p>
    <w:p w14:paraId="6EA80735"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Godfray</w:t>
      </w:r>
      <w:proofErr w:type="spellEnd"/>
      <w:r>
        <w:rPr>
          <w:rFonts w:ascii="Times New Roman" w:eastAsia="Times New Roman" w:hAnsi="Times New Roman" w:cs="Times New Roman"/>
          <w:color w:val="000000"/>
          <w:sz w:val="24"/>
          <w:szCs w:val="24"/>
          <w:lang w:val="en-US"/>
        </w:rPr>
        <w:t xml:space="preserve"> HCJ (1994) Parasitoids: behavioral and evolutionary ecology. Princeton University Press, Princeton. 473p.</w:t>
      </w:r>
    </w:p>
    <w:p w14:paraId="3F296CA6" w14:textId="77777777" w:rsidR="00494549" w:rsidRDefault="00494549" w:rsidP="00494549">
      <w:pPr>
        <w:spacing w:line="480" w:lineRule="auto"/>
        <w:ind w:left="357" w:hanging="357"/>
        <w:jc w:val="both"/>
      </w:pPr>
      <w:r w:rsidRPr="00FE6374">
        <w:rPr>
          <w:rFonts w:ascii="Times New Roman" w:eastAsia="Times New Roman" w:hAnsi="Times New Roman" w:cs="Times New Roman"/>
          <w:color w:val="000000"/>
          <w:sz w:val="24"/>
          <w:szCs w:val="24"/>
          <w:lang w:val="en-US"/>
        </w:rPr>
        <w:t xml:space="preserve">Godoy SM, Da Silva JFM, De Paula GBN, </w:t>
      </w:r>
      <w:proofErr w:type="spellStart"/>
      <w:r w:rsidRPr="00FE6374">
        <w:rPr>
          <w:rFonts w:ascii="Times New Roman" w:eastAsia="Times New Roman" w:hAnsi="Times New Roman" w:cs="Times New Roman"/>
          <w:color w:val="000000"/>
          <w:sz w:val="24"/>
          <w:szCs w:val="24"/>
          <w:lang w:val="en-US"/>
        </w:rPr>
        <w:t>Ruas</w:t>
      </w:r>
      <w:proofErr w:type="spellEnd"/>
      <w:r w:rsidRPr="00FE6374">
        <w:rPr>
          <w:rFonts w:ascii="Times New Roman" w:eastAsia="Times New Roman" w:hAnsi="Times New Roman" w:cs="Times New Roman"/>
          <w:color w:val="000000"/>
          <w:sz w:val="24"/>
          <w:szCs w:val="24"/>
          <w:lang w:val="en-US"/>
        </w:rPr>
        <w:t xml:space="preserve"> PM, </w:t>
      </w:r>
      <w:proofErr w:type="spellStart"/>
      <w:r w:rsidRPr="00FE6374">
        <w:rPr>
          <w:rFonts w:ascii="Times New Roman" w:eastAsia="Times New Roman" w:hAnsi="Times New Roman" w:cs="Times New Roman"/>
          <w:color w:val="000000"/>
          <w:sz w:val="24"/>
          <w:szCs w:val="24"/>
          <w:lang w:val="en-US"/>
        </w:rPr>
        <w:t>Góes</w:t>
      </w:r>
      <w:proofErr w:type="spellEnd"/>
      <w:r w:rsidRPr="00FE6374">
        <w:rPr>
          <w:rFonts w:ascii="Times New Roman" w:eastAsia="Times New Roman" w:hAnsi="Times New Roman" w:cs="Times New Roman"/>
          <w:color w:val="000000"/>
          <w:sz w:val="24"/>
          <w:szCs w:val="24"/>
          <w:lang w:val="en-US"/>
        </w:rPr>
        <w:t xml:space="preserve"> BD, </w:t>
      </w:r>
      <w:proofErr w:type="spellStart"/>
      <w:r w:rsidRPr="00FE6374">
        <w:rPr>
          <w:rFonts w:ascii="Times New Roman" w:eastAsia="Times New Roman" w:hAnsi="Times New Roman" w:cs="Times New Roman"/>
          <w:color w:val="000000"/>
          <w:sz w:val="24"/>
          <w:szCs w:val="24"/>
          <w:lang w:val="en-US"/>
        </w:rPr>
        <w:t>Ruas</w:t>
      </w:r>
      <w:proofErr w:type="spellEnd"/>
      <w:r w:rsidRPr="00FE6374">
        <w:rPr>
          <w:rFonts w:ascii="Times New Roman" w:eastAsia="Times New Roman" w:hAnsi="Times New Roman" w:cs="Times New Roman"/>
          <w:color w:val="000000"/>
          <w:sz w:val="24"/>
          <w:szCs w:val="24"/>
          <w:lang w:val="en-US"/>
        </w:rPr>
        <w:t xml:space="preserve"> CF (2017) </w:t>
      </w:r>
      <w:r>
        <w:rPr>
          <w:rFonts w:ascii="Times New Roman" w:eastAsia="Times New Roman" w:hAnsi="Times New Roman" w:cs="Times New Roman"/>
          <w:color w:val="000000"/>
          <w:sz w:val="24"/>
          <w:szCs w:val="24"/>
          <w:lang w:val="en-US"/>
        </w:rPr>
        <w:t xml:space="preserve">Phylogenetic relationships of Brazilian Mikania species (Asteraceae, </w:t>
      </w:r>
      <w:proofErr w:type="spellStart"/>
      <w:r>
        <w:rPr>
          <w:rFonts w:ascii="Times New Roman" w:eastAsia="Times New Roman" w:hAnsi="Times New Roman" w:cs="Times New Roman"/>
          <w:color w:val="000000"/>
          <w:sz w:val="24"/>
          <w:szCs w:val="24"/>
          <w:lang w:val="en-US"/>
        </w:rPr>
        <w:t>Eupatorieae</w:t>
      </w:r>
      <w:proofErr w:type="spellEnd"/>
      <w:r>
        <w:rPr>
          <w:rFonts w:ascii="Times New Roman" w:eastAsia="Times New Roman" w:hAnsi="Times New Roman" w:cs="Times New Roman"/>
          <w:color w:val="000000"/>
          <w:sz w:val="24"/>
          <w:szCs w:val="24"/>
          <w:lang w:val="en-US"/>
        </w:rPr>
        <w:t xml:space="preserve">) based on </w:t>
      </w:r>
      <w:proofErr w:type="spellStart"/>
      <w:r>
        <w:rPr>
          <w:rFonts w:ascii="Times New Roman" w:eastAsia="Times New Roman" w:hAnsi="Times New Roman" w:cs="Times New Roman"/>
          <w:color w:val="000000"/>
          <w:sz w:val="24"/>
          <w:szCs w:val="24"/>
          <w:lang w:val="en-US"/>
        </w:rPr>
        <w:t>multilocus</w:t>
      </w:r>
      <w:proofErr w:type="spellEnd"/>
      <w:r>
        <w:rPr>
          <w:rFonts w:ascii="Times New Roman" w:eastAsia="Times New Roman" w:hAnsi="Times New Roman" w:cs="Times New Roman"/>
          <w:color w:val="000000"/>
          <w:sz w:val="24"/>
          <w:szCs w:val="24"/>
          <w:lang w:val="en-US"/>
        </w:rPr>
        <w:t xml:space="preserve"> DNA markers. Botanical Journal of the </w:t>
      </w:r>
      <w:proofErr w:type="spellStart"/>
      <w:r>
        <w:rPr>
          <w:rFonts w:ascii="Times New Roman" w:eastAsia="Times New Roman" w:hAnsi="Times New Roman" w:cs="Times New Roman"/>
          <w:color w:val="000000"/>
          <w:sz w:val="24"/>
          <w:szCs w:val="24"/>
          <w:lang w:val="en-US"/>
        </w:rPr>
        <w:t>Linnean</w:t>
      </w:r>
      <w:proofErr w:type="spellEnd"/>
      <w:r>
        <w:rPr>
          <w:rFonts w:ascii="Times New Roman" w:eastAsia="Times New Roman" w:hAnsi="Times New Roman" w:cs="Times New Roman"/>
          <w:color w:val="000000"/>
          <w:sz w:val="24"/>
          <w:szCs w:val="24"/>
          <w:lang w:val="en-US"/>
        </w:rPr>
        <w:t xml:space="preserve"> Society, 184: 326–346.</w:t>
      </w:r>
    </w:p>
    <w:p w14:paraId="3339E177"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GB"/>
        </w:rPr>
      </w:pPr>
      <w:proofErr w:type="spellStart"/>
      <w:r w:rsidRPr="001C569A">
        <w:rPr>
          <w:rFonts w:ascii="Times New Roman" w:eastAsia="Times New Roman" w:hAnsi="Times New Roman" w:cs="Times New Roman"/>
          <w:color w:val="000000"/>
          <w:sz w:val="24"/>
          <w:szCs w:val="24"/>
          <w:lang w:val="en-US"/>
        </w:rPr>
        <w:t>Guimerà</w:t>
      </w:r>
      <w:proofErr w:type="spellEnd"/>
      <w:r w:rsidRPr="001C569A">
        <w:rPr>
          <w:rFonts w:ascii="Times New Roman" w:eastAsia="Times New Roman" w:hAnsi="Times New Roman" w:cs="Times New Roman"/>
          <w:color w:val="000000"/>
          <w:sz w:val="24"/>
          <w:szCs w:val="24"/>
          <w:lang w:val="en-US"/>
        </w:rPr>
        <w:t xml:space="preserve"> R, </w:t>
      </w:r>
      <w:r>
        <w:rPr>
          <w:rFonts w:ascii="Times New Roman" w:eastAsia="Times New Roman" w:hAnsi="Times New Roman" w:cs="Times New Roman"/>
          <w:color w:val="000000"/>
          <w:sz w:val="24"/>
          <w:szCs w:val="24"/>
          <w:lang w:val="en-US"/>
        </w:rPr>
        <w:t xml:space="preserve">and </w:t>
      </w:r>
      <w:r w:rsidRPr="001C569A">
        <w:rPr>
          <w:rFonts w:ascii="Times New Roman" w:eastAsia="Times New Roman" w:hAnsi="Times New Roman" w:cs="Times New Roman"/>
          <w:color w:val="000000"/>
          <w:sz w:val="24"/>
          <w:szCs w:val="24"/>
          <w:lang w:val="en-US"/>
        </w:rPr>
        <w:t>Am</w:t>
      </w:r>
      <w:r>
        <w:rPr>
          <w:rFonts w:ascii="Times New Roman" w:eastAsia="Times New Roman" w:hAnsi="Times New Roman" w:cs="Times New Roman"/>
          <w:color w:val="000000"/>
          <w:sz w:val="24"/>
          <w:szCs w:val="24"/>
          <w:lang w:val="en-US"/>
        </w:rPr>
        <w:t>aral</w:t>
      </w:r>
      <w:r w:rsidRPr="001C569A">
        <w:rPr>
          <w:rFonts w:ascii="Times New Roman" w:eastAsia="Times New Roman" w:hAnsi="Times New Roman" w:cs="Times New Roman"/>
          <w:color w:val="000000"/>
          <w:sz w:val="24"/>
          <w:szCs w:val="24"/>
          <w:lang w:val="en-US"/>
        </w:rPr>
        <w:t xml:space="preserve"> L</w:t>
      </w:r>
      <w:r>
        <w:rPr>
          <w:rFonts w:ascii="Times New Roman" w:eastAsia="Times New Roman" w:hAnsi="Times New Roman" w:cs="Times New Roman"/>
          <w:color w:val="000000"/>
          <w:sz w:val="24"/>
          <w:szCs w:val="24"/>
          <w:lang w:val="en-US"/>
        </w:rPr>
        <w:t>AN</w:t>
      </w:r>
      <w:r w:rsidRPr="001C569A">
        <w:rPr>
          <w:rFonts w:ascii="Times New Roman" w:eastAsia="Times New Roman" w:hAnsi="Times New Roman" w:cs="Times New Roman"/>
          <w:color w:val="000000"/>
          <w:sz w:val="24"/>
          <w:szCs w:val="24"/>
          <w:lang w:val="en-US"/>
        </w:rPr>
        <w:t xml:space="preserve"> (2005). </w:t>
      </w:r>
      <w:r w:rsidRPr="001C569A">
        <w:rPr>
          <w:rFonts w:ascii="Times New Roman" w:eastAsia="Times New Roman" w:hAnsi="Times New Roman" w:cs="Times New Roman"/>
          <w:color w:val="000000"/>
          <w:sz w:val="24"/>
          <w:szCs w:val="24"/>
          <w:lang w:val="en-GB"/>
        </w:rPr>
        <w:t>Functional cartography of complex metabolic networ</w:t>
      </w:r>
      <w:r>
        <w:rPr>
          <w:rFonts w:ascii="Times New Roman" w:eastAsia="Times New Roman" w:hAnsi="Times New Roman" w:cs="Times New Roman"/>
          <w:color w:val="000000"/>
          <w:sz w:val="24"/>
          <w:szCs w:val="24"/>
          <w:lang w:val="en-GB"/>
        </w:rPr>
        <w:t>ks. Nature, 433(7028), 895–900.</w:t>
      </w:r>
    </w:p>
    <w:p w14:paraId="4E8B5ECE"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Hayward A and Stone GN (2005) Oak gall wasp communities: Evolution and ecology. Basic and Applied Ecology 6(5), 435-443.</w:t>
      </w:r>
    </w:p>
    <w:p w14:paraId="53C0F71A"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t xml:space="preserve">Hayward A and Stone GN (2006) Comparative </w:t>
      </w:r>
      <w:proofErr w:type="spellStart"/>
      <w:r>
        <w:rPr>
          <w:rFonts w:ascii="Times New Roman" w:eastAsia="Times New Roman" w:hAnsi="Times New Roman" w:cs="Times New Roman"/>
          <w:color w:val="000000"/>
          <w:sz w:val="24"/>
          <w:szCs w:val="24"/>
          <w:lang w:val="en-US"/>
        </w:rPr>
        <w:t>phylogeography</w:t>
      </w:r>
      <w:proofErr w:type="spellEnd"/>
      <w:r>
        <w:rPr>
          <w:rFonts w:ascii="Times New Roman" w:eastAsia="Times New Roman" w:hAnsi="Times New Roman" w:cs="Times New Roman"/>
          <w:color w:val="000000"/>
          <w:sz w:val="24"/>
          <w:szCs w:val="24"/>
          <w:lang w:val="en-US"/>
        </w:rPr>
        <w:t xml:space="preserve"> across two trophic levels: the oak gall wasp </w:t>
      </w:r>
      <w:proofErr w:type="spellStart"/>
      <w:r>
        <w:rPr>
          <w:rFonts w:ascii="Times New Roman" w:eastAsia="Times New Roman" w:hAnsi="Times New Roman" w:cs="Times New Roman"/>
          <w:color w:val="000000"/>
          <w:sz w:val="24"/>
          <w:szCs w:val="24"/>
          <w:lang w:val="en-US"/>
        </w:rPr>
        <w:t>Andricus</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kollari</w:t>
      </w:r>
      <w:proofErr w:type="spellEnd"/>
      <w:r>
        <w:rPr>
          <w:rFonts w:ascii="Times New Roman" w:eastAsia="Times New Roman" w:hAnsi="Times New Roman" w:cs="Times New Roman"/>
          <w:color w:val="000000"/>
          <w:sz w:val="24"/>
          <w:szCs w:val="24"/>
          <w:lang w:val="en-US"/>
        </w:rPr>
        <w:t xml:space="preserve"> and its chalcid parasitoid </w:t>
      </w:r>
      <w:proofErr w:type="spellStart"/>
      <w:r>
        <w:rPr>
          <w:rFonts w:ascii="Times New Roman" w:eastAsia="Times New Roman" w:hAnsi="Times New Roman" w:cs="Times New Roman"/>
          <w:color w:val="000000"/>
          <w:sz w:val="24"/>
          <w:szCs w:val="24"/>
          <w:lang w:val="en-US"/>
        </w:rPr>
        <w:t>Megastigmus</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stigmatizans</w:t>
      </w:r>
      <w:proofErr w:type="spellEnd"/>
      <w:r>
        <w:rPr>
          <w:rFonts w:ascii="Times New Roman" w:eastAsia="Times New Roman" w:hAnsi="Times New Roman" w:cs="Times New Roman"/>
          <w:color w:val="000000"/>
          <w:sz w:val="24"/>
          <w:szCs w:val="24"/>
          <w:lang w:val="en-US"/>
        </w:rPr>
        <w:t>. Molecular Ecology, 15: 479-489.</w:t>
      </w:r>
    </w:p>
    <w:p w14:paraId="2CD47A5C"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Jordano</w:t>
      </w:r>
      <w:proofErr w:type="spellEnd"/>
      <w:r>
        <w:rPr>
          <w:rFonts w:ascii="Times New Roman" w:eastAsia="Times New Roman" w:hAnsi="Times New Roman" w:cs="Times New Roman"/>
          <w:color w:val="000000"/>
          <w:sz w:val="24"/>
          <w:szCs w:val="24"/>
          <w:lang w:val="en-US"/>
        </w:rPr>
        <w:t xml:space="preserve"> P (2016) Chasing Ecological Interactions. PLOS Biology 14(9): e1002559.</w:t>
      </w:r>
    </w:p>
    <w:p w14:paraId="6E66F40F"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Lewinsohn</w:t>
      </w:r>
      <w:proofErr w:type="spellEnd"/>
      <w:r>
        <w:rPr>
          <w:rFonts w:ascii="Times New Roman" w:eastAsia="Times New Roman" w:hAnsi="Times New Roman" w:cs="Times New Roman"/>
          <w:color w:val="000000"/>
          <w:sz w:val="24"/>
          <w:szCs w:val="24"/>
          <w:lang w:val="en-US"/>
        </w:rPr>
        <w:t xml:space="preserve"> TM, Prado P, </w:t>
      </w:r>
      <w:proofErr w:type="spellStart"/>
      <w:r>
        <w:rPr>
          <w:rFonts w:ascii="Times New Roman" w:eastAsia="Times New Roman" w:hAnsi="Times New Roman" w:cs="Times New Roman"/>
          <w:color w:val="000000"/>
          <w:sz w:val="24"/>
          <w:szCs w:val="24"/>
          <w:lang w:val="en-US"/>
        </w:rPr>
        <w:t>Jordano</w:t>
      </w:r>
      <w:proofErr w:type="spellEnd"/>
      <w:r>
        <w:rPr>
          <w:rFonts w:ascii="Times New Roman" w:eastAsia="Times New Roman" w:hAnsi="Times New Roman" w:cs="Times New Roman"/>
          <w:color w:val="000000"/>
          <w:sz w:val="24"/>
          <w:szCs w:val="24"/>
          <w:lang w:val="en-US"/>
        </w:rPr>
        <w:t xml:space="preserve"> P, </w:t>
      </w:r>
      <w:proofErr w:type="spellStart"/>
      <w:r>
        <w:rPr>
          <w:rFonts w:ascii="Times New Roman" w:eastAsia="Times New Roman" w:hAnsi="Times New Roman" w:cs="Times New Roman"/>
          <w:color w:val="000000"/>
          <w:sz w:val="24"/>
          <w:szCs w:val="24"/>
          <w:lang w:val="en-US"/>
        </w:rPr>
        <w:t>Bascompte</w:t>
      </w:r>
      <w:proofErr w:type="spellEnd"/>
      <w:r>
        <w:rPr>
          <w:rFonts w:ascii="Times New Roman" w:eastAsia="Times New Roman" w:hAnsi="Times New Roman" w:cs="Times New Roman"/>
          <w:color w:val="000000"/>
          <w:sz w:val="24"/>
          <w:szCs w:val="24"/>
          <w:lang w:val="en-US"/>
        </w:rPr>
        <w:t xml:space="preserve"> J, Olesen J (2006) Structure in plant- animal interactions assemblages. Oikos, 113: 174-184.</w:t>
      </w:r>
    </w:p>
    <w:p w14:paraId="496832E4" w14:textId="6E17F6C4" w:rsidR="000A3023" w:rsidRPr="00BD4496" w:rsidRDefault="000A3023" w:rsidP="000A3023">
      <w:pPr>
        <w:spacing w:line="480" w:lineRule="auto"/>
        <w:ind w:left="357" w:hanging="357"/>
        <w:jc w:val="both"/>
      </w:pPr>
      <w:r w:rsidRPr="00012ED6">
        <w:rPr>
          <w:rFonts w:ascii="Times New Roman" w:eastAsia="Times New Roman" w:hAnsi="Times New Roman" w:cs="Times New Roman"/>
          <w:sz w:val="24"/>
          <w:szCs w:val="24"/>
          <w:lang w:val="pt-BR"/>
        </w:rPr>
        <w:t xml:space="preserve">Luz FA, </w:t>
      </w:r>
      <w:proofErr w:type="spellStart"/>
      <w:r w:rsidRPr="00012ED6">
        <w:rPr>
          <w:rFonts w:ascii="Times New Roman" w:eastAsia="Times New Roman" w:hAnsi="Times New Roman" w:cs="Times New Roman"/>
          <w:sz w:val="24"/>
          <w:szCs w:val="24"/>
          <w:lang w:val="pt-BR"/>
        </w:rPr>
        <w:t>Goetz</w:t>
      </w:r>
      <w:proofErr w:type="spellEnd"/>
      <w:r w:rsidRPr="00012ED6">
        <w:rPr>
          <w:rFonts w:ascii="Times New Roman" w:eastAsia="Times New Roman" w:hAnsi="Times New Roman" w:cs="Times New Roman"/>
          <w:sz w:val="24"/>
          <w:szCs w:val="24"/>
          <w:lang w:val="pt-BR"/>
        </w:rPr>
        <w:t xml:space="preserve"> APM &amp; Mendonça, MDS, Jr (2020). </w:t>
      </w:r>
      <w:r w:rsidRPr="007835FB">
        <w:rPr>
          <w:rFonts w:ascii="Times New Roman" w:eastAsia="Times New Roman" w:hAnsi="Times New Roman" w:cs="Times New Roman"/>
          <w:sz w:val="24"/>
          <w:szCs w:val="24"/>
          <w:lang w:val="en-US"/>
        </w:rPr>
        <w:t xml:space="preserve">Phenotypic matching in ovipositor size in the parasitoid </w:t>
      </w:r>
      <w:proofErr w:type="spellStart"/>
      <w:r w:rsidRPr="007835FB">
        <w:rPr>
          <w:rFonts w:ascii="Times New Roman" w:eastAsia="Times New Roman" w:hAnsi="Times New Roman" w:cs="Times New Roman"/>
          <w:i/>
          <w:sz w:val="24"/>
          <w:szCs w:val="24"/>
          <w:lang w:val="en-US"/>
        </w:rPr>
        <w:t>Galeopsomyia</w:t>
      </w:r>
      <w:proofErr w:type="spellEnd"/>
      <w:r w:rsidRPr="007835FB">
        <w:rPr>
          <w:rFonts w:ascii="Times New Roman" w:eastAsia="Times New Roman" w:hAnsi="Times New Roman" w:cs="Times New Roman"/>
          <w:sz w:val="24"/>
          <w:szCs w:val="24"/>
          <w:lang w:val="en-US"/>
        </w:rPr>
        <w:t xml:space="preserve"> sp. (Hymenoptera, </w:t>
      </w:r>
      <w:proofErr w:type="spellStart"/>
      <w:r w:rsidRPr="007835FB">
        <w:rPr>
          <w:rFonts w:ascii="Times New Roman" w:eastAsia="Times New Roman" w:hAnsi="Times New Roman" w:cs="Times New Roman"/>
          <w:sz w:val="24"/>
          <w:szCs w:val="24"/>
          <w:lang w:val="en-US"/>
        </w:rPr>
        <w:t>Eulophidae</w:t>
      </w:r>
      <w:proofErr w:type="spellEnd"/>
      <w:r w:rsidRPr="007835FB">
        <w:rPr>
          <w:rFonts w:ascii="Times New Roman" w:eastAsia="Times New Roman" w:hAnsi="Times New Roman" w:cs="Times New Roman"/>
          <w:sz w:val="24"/>
          <w:szCs w:val="24"/>
          <w:lang w:val="en-US"/>
        </w:rPr>
        <w:t xml:space="preserve">) attacking different gall inducers. </w:t>
      </w:r>
      <w:proofErr w:type="spellStart"/>
      <w:r w:rsidRPr="007835FB">
        <w:rPr>
          <w:rFonts w:ascii="Times New Roman" w:eastAsia="Times New Roman" w:hAnsi="Times New Roman" w:cs="Times New Roman"/>
          <w:sz w:val="24"/>
          <w:szCs w:val="24"/>
          <w:lang w:val="en-US"/>
        </w:rPr>
        <w:t>Iheringia</w:t>
      </w:r>
      <w:proofErr w:type="spellEnd"/>
      <w:r w:rsidRPr="007835FB">
        <w:rPr>
          <w:rFonts w:ascii="Times New Roman" w:eastAsia="Times New Roman" w:hAnsi="Times New Roman" w:cs="Times New Roman"/>
          <w:sz w:val="24"/>
          <w:szCs w:val="24"/>
          <w:lang w:val="en-US"/>
        </w:rPr>
        <w:t xml:space="preserve">. Série </w:t>
      </w:r>
      <w:proofErr w:type="spellStart"/>
      <w:r w:rsidRPr="007835FB">
        <w:rPr>
          <w:rFonts w:ascii="Times New Roman" w:eastAsia="Times New Roman" w:hAnsi="Times New Roman" w:cs="Times New Roman"/>
          <w:sz w:val="24"/>
          <w:szCs w:val="24"/>
          <w:lang w:val="en-US"/>
        </w:rPr>
        <w:t>Zoologia</w:t>
      </w:r>
      <w:proofErr w:type="spellEnd"/>
      <w:r w:rsidRPr="007835FB">
        <w:rPr>
          <w:rFonts w:ascii="Times New Roman" w:eastAsia="Times New Roman" w:hAnsi="Times New Roman" w:cs="Times New Roman"/>
          <w:sz w:val="24"/>
          <w:szCs w:val="24"/>
          <w:lang w:val="en-US"/>
        </w:rPr>
        <w:t>, 110: e2020008.</w:t>
      </w:r>
    </w:p>
    <w:p w14:paraId="6C18FBEA" w14:textId="71BE3C48" w:rsidR="000A3023" w:rsidRDefault="000A3023" w:rsidP="00494549">
      <w:pPr>
        <w:spacing w:line="480" w:lineRule="auto"/>
        <w:ind w:left="357" w:hanging="357"/>
        <w:jc w:val="both"/>
        <w:rPr>
          <w:rFonts w:ascii="Times New Roman" w:eastAsia="Times New Roman" w:hAnsi="Times New Roman" w:cs="Times New Roman"/>
          <w:sz w:val="24"/>
          <w:szCs w:val="24"/>
          <w:lang w:val="en-US"/>
        </w:rPr>
      </w:pPr>
      <w:r w:rsidRPr="000A3023">
        <w:rPr>
          <w:rFonts w:ascii="Times New Roman" w:eastAsia="Times New Roman" w:hAnsi="Times New Roman" w:cs="Times New Roman"/>
          <w:sz w:val="24"/>
          <w:szCs w:val="24"/>
          <w:lang w:val="pt-BR"/>
        </w:rPr>
        <w:t xml:space="preserve">Luz FA, </w:t>
      </w:r>
      <w:proofErr w:type="spellStart"/>
      <w:r w:rsidRPr="000A3023">
        <w:rPr>
          <w:rFonts w:ascii="Times New Roman" w:eastAsia="Times New Roman" w:hAnsi="Times New Roman" w:cs="Times New Roman"/>
          <w:sz w:val="24"/>
          <w:szCs w:val="24"/>
          <w:lang w:val="pt-BR"/>
        </w:rPr>
        <w:t>Goetz</w:t>
      </w:r>
      <w:proofErr w:type="spellEnd"/>
      <w:r w:rsidRPr="000A3023">
        <w:rPr>
          <w:rFonts w:ascii="Times New Roman" w:eastAsia="Times New Roman" w:hAnsi="Times New Roman" w:cs="Times New Roman"/>
          <w:sz w:val="24"/>
          <w:szCs w:val="24"/>
          <w:lang w:val="pt-BR"/>
        </w:rPr>
        <w:t xml:space="preserve"> APM &amp; Mendonça MDS</w:t>
      </w:r>
      <w:r>
        <w:rPr>
          <w:rFonts w:ascii="Times New Roman" w:eastAsia="Times New Roman" w:hAnsi="Times New Roman" w:cs="Times New Roman"/>
          <w:sz w:val="24"/>
          <w:szCs w:val="24"/>
          <w:lang w:val="pt-BR"/>
        </w:rPr>
        <w:t xml:space="preserve">, </w:t>
      </w:r>
      <w:r w:rsidRPr="000A3023">
        <w:rPr>
          <w:rFonts w:ascii="Times New Roman" w:eastAsia="Times New Roman" w:hAnsi="Times New Roman" w:cs="Times New Roman"/>
          <w:sz w:val="24"/>
          <w:szCs w:val="24"/>
          <w:lang w:val="pt-BR"/>
        </w:rPr>
        <w:t>Jr (202</w:t>
      </w:r>
      <w:r w:rsidR="00012ED6">
        <w:rPr>
          <w:rFonts w:ascii="Times New Roman" w:eastAsia="Times New Roman" w:hAnsi="Times New Roman" w:cs="Times New Roman"/>
          <w:sz w:val="24"/>
          <w:szCs w:val="24"/>
          <w:lang w:val="pt-BR"/>
        </w:rPr>
        <w:t>1</w:t>
      </w:r>
      <w:r w:rsidRPr="000A3023">
        <w:rPr>
          <w:rFonts w:ascii="Times New Roman" w:eastAsia="Times New Roman" w:hAnsi="Times New Roman" w:cs="Times New Roman"/>
          <w:sz w:val="24"/>
          <w:szCs w:val="24"/>
          <w:lang w:val="pt-BR"/>
        </w:rPr>
        <w:t xml:space="preserve">). </w:t>
      </w:r>
      <w:r w:rsidRPr="000A3023">
        <w:rPr>
          <w:rFonts w:ascii="Times New Roman" w:eastAsia="Times New Roman" w:hAnsi="Times New Roman" w:cs="Times New Roman"/>
          <w:sz w:val="24"/>
          <w:szCs w:val="24"/>
          <w:lang w:val="en-US"/>
        </w:rPr>
        <w:t xml:space="preserve">What drives </w:t>
      </w:r>
      <w:proofErr w:type="spellStart"/>
      <w:r w:rsidRPr="000A3023">
        <w:rPr>
          <w:rFonts w:ascii="Times New Roman" w:eastAsia="Times New Roman" w:hAnsi="Times New Roman" w:cs="Times New Roman"/>
          <w:sz w:val="24"/>
          <w:szCs w:val="24"/>
          <w:lang w:val="en-US"/>
        </w:rPr>
        <w:t>gallers</w:t>
      </w:r>
      <w:proofErr w:type="spellEnd"/>
      <w:r w:rsidRPr="000A3023">
        <w:rPr>
          <w:rFonts w:ascii="Times New Roman" w:eastAsia="Times New Roman" w:hAnsi="Times New Roman" w:cs="Times New Roman"/>
          <w:sz w:val="24"/>
          <w:szCs w:val="24"/>
          <w:lang w:val="en-US"/>
        </w:rPr>
        <w:t xml:space="preserve"> and parasitoids interacting on a host plant? A network approach revealing morphological coupling as the main factor. Ecological Entomology. </w:t>
      </w:r>
      <w:r w:rsidR="00256B19" w:rsidRPr="00256B19">
        <w:rPr>
          <w:rFonts w:ascii="Times New Roman" w:eastAsia="Times New Roman" w:hAnsi="Times New Roman" w:cs="Times New Roman"/>
          <w:sz w:val="24"/>
          <w:szCs w:val="24"/>
          <w:lang w:val="en-US"/>
        </w:rPr>
        <w:t>https://doi.org/10.1111/een.12967</w:t>
      </w:r>
      <w:r w:rsidR="00256B19">
        <w:rPr>
          <w:rFonts w:ascii="Times New Roman" w:eastAsia="Times New Roman" w:hAnsi="Times New Roman" w:cs="Times New Roman"/>
          <w:sz w:val="24"/>
          <w:szCs w:val="24"/>
          <w:lang w:val="en-US"/>
        </w:rPr>
        <w:t>.</w:t>
      </w:r>
    </w:p>
    <w:p w14:paraId="03461A7C" w14:textId="77777777" w:rsidR="00494549" w:rsidRDefault="00494549" w:rsidP="00494549">
      <w:pPr>
        <w:spacing w:line="480" w:lineRule="auto"/>
        <w:ind w:left="357" w:hanging="357"/>
        <w:jc w:val="both"/>
      </w:pPr>
      <w:r>
        <w:rPr>
          <w:rFonts w:ascii="Times New Roman" w:eastAsia="Times New Roman" w:hAnsi="Times New Roman" w:cs="Times New Roman"/>
          <w:color w:val="000000"/>
          <w:sz w:val="24"/>
          <w:szCs w:val="24"/>
          <w:lang w:val="en-US"/>
        </w:rPr>
        <w:t xml:space="preserve">Maia VC, Magenta MAG, Martins SE (2008) Occurrence and characterization of insect galls at </w:t>
      </w:r>
      <w:proofErr w:type="spellStart"/>
      <w:r>
        <w:rPr>
          <w:rFonts w:ascii="Times New Roman" w:eastAsia="Times New Roman" w:hAnsi="Times New Roman" w:cs="Times New Roman"/>
          <w:color w:val="000000"/>
          <w:sz w:val="24"/>
          <w:szCs w:val="24"/>
          <w:lang w:val="en-US"/>
        </w:rPr>
        <w:t>restinga</w:t>
      </w:r>
      <w:proofErr w:type="spellEnd"/>
      <w:r>
        <w:rPr>
          <w:rFonts w:ascii="Times New Roman" w:eastAsia="Times New Roman" w:hAnsi="Times New Roman" w:cs="Times New Roman"/>
          <w:color w:val="000000"/>
          <w:sz w:val="24"/>
          <w:szCs w:val="24"/>
          <w:lang w:val="en-US"/>
        </w:rPr>
        <w:t xml:space="preserve"> areas of </w:t>
      </w:r>
      <w:proofErr w:type="spellStart"/>
      <w:r>
        <w:rPr>
          <w:rFonts w:ascii="Times New Roman" w:eastAsia="Times New Roman" w:hAnsi="Times New Roman" w:cs="Times New Roman"/>
          <w:color w:val="000000"/>
          <w:sz w:val="24"/>
          <w:szCs w:val="24"/>
          <w:lang w:val="en-US"/>
        </w:rPr>
        <w:t>Bertioga</w:t>
      </w:r>
      <w:proofErr w:type="spellEnd"/>
      <w:r>
        <w:rPr>
          <w:rFonts w:ascii="Times New Roman" w:eastAsia="Times New Roman" w:hAnsi="Times New Roman" w:cs="Times New Roman"/>
          <w:color w:val="000000"/>
          <w:sz w:val="24"/>
          <w:szCs w:val="24"/>
          <w:lang w:val="en-US"/>
        </w:rPr>
        <w:t xml:space="preserve"> (São Paulo, Brazil). </w:t>
      </w:r>
      <w:r w:rsidRPr="00FE6374">
        <w:rPr>
          <w:rFonts w:ascii="Times New Roman" w:eastAsia="Times New Roman" w:hAnsi="Times New Roman" w:cs="Times New Roman"/>
          <w:color w:val="000000"/>
          <w:sz w:val="24"/>
          <w:szCs w:val="24"/>
          <w:lang w:val="en-US"/>
        </w:rPr>
        <w:t xml:space="preserve">Biota </w:t>
      </w:r>
      <w:proofErr w:type="spellStart"/>
      <w:r w:rsidRPr="00FE6374">
        <w:rPr>
          <w:rFonts w:ascii="Times New Roman" w:eastAsia="Times New Roman" w:hAnsi="Times New Roman" w:cs="Times New Roman"/>
          <w:color w:val="000000"/>
          <w:sz w:val="24"/>
          <w:szCs w:val="24"/>
          <w:lang w:val="en-US"/>
        </w:rPr>
        <w:t>Neotrop</w:t>
      </w:r>
      <w:proofErr w:type="spellEnd"/>
      <w:r w:rsidRPr="00FE6374">
        <w:rPr>
          <w:rFonts w:ascii="Times New Roman" w:eastAsia="Times New Roman" w:hAnsi="Times New Roman" w:cs="Times New Roman"/>
          <w:color w:val="000000"/>
          <w:sz w:val="24"/>
          <w:szCs w:val="24"/>
          <w:lang w:val="en-US"/>
        </w:rPr>
        <w:t xml:space="preserve">., vol. 8, no. 1, Jan./Mar. 2008. </w:t>
      </w:r>
    </w:p>
    <w:p w14:paraId="3372BD39" w14:textId="77777777" w:rsidR="00494549" w:rsidRPr="00FE6374" w:rsidRDefault="00494549" w:rsidP="00494549">
      <w:pPr>
        <w:spacing w:line="480" w:lineRule="auto"/>
        <w:ind w:left="357" w:hanging="357"/>
        <w:jc w:val="both"/>
        <w:rPr>
          <w:lang w:val="pt-BR"/>
        </w:rPr>
      </w:pPr>
      <w:r w:rsidRPr="00FE6374">
        <w:rPr>
          <w:rFonts w:ascii="Times New Roman" w:eastAsia="Times New Roman" w:hAnsi="Times New Roman" w:cs="Times New Roman"/>
          <w:color w:val="000000"/>
          <w:sz w:val="24"/>
          <w:szCs w:val="24"/>
          <w:lang w:val="en-US"/>
        </w:rPr>
        <w:t xml:space="preserve">Maia VC, Cardoso LJT, Braga JMA (2014a) </w:t>
      </w:r>
      <w:r>
        <w:rPr>
          <w:rFonts w:ascii="Times New Roman" w:eastAsia="Times New Roman" w:hAnsi="Times New Roman" w:cs="Times New Roman"/>
          <w:color w:val="000000"/>
          <w:sz w:val="24"/>
          <w:szCs w:val="24"/>
          <w:lang w:val="en-US"/>
        </w:rPr>
        <w:t xml:space="preserve">Insect galls from Atlantic Forest areas of Santa Teresa, </w:t>
      </w:r>
      <w:proofErr w:type="spellStart"/>
      <w:r>
        <w:rPr>
          <w:rFonts w:ascii="Times New Roman" w:eastAsia="Times New Roman" w:hAnsi="Times New Roman" w:cs="Times New Roman"/>
          <w:color w:val="000000"/>
          <w:sz w:val="24"/>
          <w:szCs w:val="24"/>
          <w:lang w:val="en-US"/>
        </w:rPr>
        <w:t>Espírito</w:t>
      </w:r>
      <w:proofErr w:type="spellEnd"/>
      <w:r>
        <w:rPr>
          <w:rFonts w:ascii="Times New Roman" w:eastAsia="Times New Roman" w:hAnsi="Times New Roman" w:cs="Times New Roman"/>
          <w:color w:val="000000"/>
          <w:sz w:val="24"/>
          <w:szCs w:val="24"/>
          <w:lang w:val="en-US"/>
        </w:rPr>
        <w:t xml:space="preserve"> Santo, Brazil: characterization and </w:t>
      </w:r>
      <w:proofErr w:type="spellStart"/>
      <w:r>
        <w:rPr>
          <w:rFonts w:ascii="Times New Roman" w:eastAsia="Times New Roman" w:hAnsi="Times New Roman" w:cs="Times New Roman"/>
          <w:color w:val="000000"/>
          <w:sz w:val="24"/>
          <w:szCs w:val="24"/>
          <w:lang w:val="en-US"/>
        </w:rPr>
        <w:t>ocurrence</w:t>
      </w:r>
      <w:proofErr w:type="spellEnd"/>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pt-BR"/>
        </w:rPr>
        <w:t>Bol. Mus. Biol. Mello Leitão (N. Ser.) 33:47-129.</w:t>
      </w:r>
    </w:p>
    <w:p w14:paraId="53D1F3B2" w14:textId="4DDA02B4" w:rsidR="00494549" w:rsidRPr="00FE6374"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pt-BR"/>
        </w:rPr>
        <w:t xml:space="preserve">Maia VC, Carvalho-Fernandes SP, Rodrigues AR, </w:t>
      </w:r>
      <w:proofErr w:type="spellStart"/>
      <w:r>
        <w:rPr>
          <w:rFonts w:ascii="Times New Roman" w:eastAsia="Times New Roman" w:hAnsi="Times New Roman" w:cs="Times New Roman"/>
          <w:color w:val="000000"/>
          <w:sz w:val="24"/>
          <w:szCs w:val="24"/>
          <w:lang w:val="pt-BR"/>
        </w:rPr>
        <w:t>Ascendino</w:t>
      </w:r>
      <w:proofErr w:type="spellEnd"/>
      <w:r>
        <w:rPr>
          <w:rFonts w:ascii="Times New Roman" w:eastAsia="Times New Roman" w:hAnsi="Times New Roman" w:cs="Times New Roman"/>
          <w:color w:val="000000"/>
          <w:sz w:val="24"/>
          <w:szCs w:val="24"/>
          <w:lang w:val="pt-BR"/>
        </w:rPr>
        <w:t xml:space="preserve"> S (2014b) </w:t>
      </w:r>
      <w:proofErr w:type="spellStart"/>
      <w:r>
        <w:rPr>
          <w:rFonts w:ascii="Times New Roman" w:eastAsia="Times New Roman" w:hAnsi="Times New Roman" w:cs="Times New Roman"/>
          <w:color w:val="000000"/>
          <w:sz w:val="24"/>
          <w:szCs w:val="24"/>
          <w:lang w:val="pt-BR"/>
        </w:rPr>
        <w:t>Galls</w:t>
      </w:r>
      <w:proofErr w:type="spellEnd"/>
      <w:r>
        <w:rPr>
          <w:rFonts w:ascii="Times New Roman" w:eastAsia="Times New Roman" w:hAnsi="Times New Roman" w:cs="Times New Roman"/>
          <w:color w:val="000000"/>
          <w:sz w:val="24"/>
          <w:szCs w:val="24"/>
          <w:lang w:val="pt-BR"/>
        </w:rPr>
        <w:t xml:space="preserve"> in </w:t>
      </w:r>
      <w:proofErr w:type="spellStart"/>
      <w:r>
        <w:rPr>
          <w:rFonts w:ascii="Times New Roman" w:eastAsia="Times New Roman" w:hAnsi="Times New Roman" w:cs="Times New Roman"/>
          <w:color w:val="000000"/>
          <w:sz w:val="24"/>
          <w:szCs w:val="24"/>
          <w:lang w:val="pt-BR"/>
        </w:rPr>
        <w:t>the</w:t>
      </w:r>
      <w:proofErr w:type="spellEnd"/>
      <w:r>
        <w:rPr>
          <w:rFonts w:ascii="Times New Roman" w:eastAsia="Times New Roman" w:hAnsi="Times New Roman" w:cs="Times New Roman"/>
          <w:color w:val="000000"/>
          <w:sz w:val="24"/>
          <w:szCs w:val="24"/>
          <w:lang w:val="pt-BR"/>
        </w:rPr>
        <w:t xml:space="preserve"> </w:t>
      </w:r>
      <w:proofErr w:type="spellStart"/>
      <w:r>
        <w:rPr>
          <w:rFonts w:ascii="Times New Roman" w:eastAsia="Times New Roman" w:hAnsi="Times New Roman" w:cs="Times New Roman"/>
          <w:color w:val="000000"/>
          <w:sz w:val="24"/>
          <w:szCs w:val="24"/>
          <w:lang w:val="pt-BR"/>
        </w:rPr>
        <w:t>Brazilian</w:t>
      </w:r>
      <w:proofErr w:type="spellEnd"/>
      <w:r>
        <w:rPr>
          <w:rFonts w:ascii="Times New Roman" w:eastAsia="Times New Roman" w:hAnsi="Times New Roman" w:cs="Times New Roman"/>
          <w:color w:val="000000"/>
          <w:sz w:val="24"/>
          <w:szCs w:val="24"/>
          <w:lang w:val="pt-BR"/>
        </w:rPr>
        <w:t xml:space="preserve"> </w:t>
      </w:r>
      <w:proofErr w:type="spellStart"/>
      <w:r>
        <w:rPr>
          <w:rFonts w:ascii="Times New Roman" w:eastAsia="Times New Roman" w:hAnsi="Times New Roman" w:cs="Times New Roman"/>
          <w:color w:val="000000"/>
          <w:sz w:val="24"/>
          <w:szCs w:val="24"/>
          <w:lang w:val="pt-BR"/>
        </w:rPr>
        <w:t>Coastal</w:t>
      </w:r>
      <w:proofErr w:type="spellEnd"/>
      <w:r>
        <w:rPr>
          <w:rFonts w:ascii="Times New Roman" w:eastAsia="Times New Roman" w:hAnsi="Times New Roman" w:cs="Times New Roman"/>
          <w:color w:val="000000"/>
          <w:sz w:val="24"/>
          <w:szCs w:val="24"/>
          <w:lang w:val="pt-BR"/>
        </w:rPr>
        <w:t xml:space="preserve"> </w:t>
      </w:r>
      <w:proofErr w:type="spellStart"/>
      <w:r>
        <w:rPr>
          <w:rFonts w:ascii="Times New Roman" w:eastAsia="Times New Roman" w:hAnsi="Times New Roman" w:cs="Times New Roman"/>
          <w:color w:val="000000"/>
          <w:sz w:val="24"/>
          <w:szCs w:val="24"/>
          <w:lang w:val="pt-BR"/>
        </w:rPr>
        <w:t>Vegetation</w:t>
      </w:r>
      <w:proofErr w:type="spellEnd"/>
      <w:r>
        <w:rPr>
          <w:rFonts w:ascii="Times New Roman" w:eastAsia="Times New Roman" w:hAnsi="Times New Roman" w:cs="Times New Roman"/>
          <w:color w:val="000000"/>
          <w:sz w:val="24"/>
          <w:szCs w:val="24"/>
          <w:lang w:val="pt-BR"/>
        </w:rPr>
        <w:t xml:space="preserve">. </w:t>
      </w:r>
      <w:r w:rsidRPr="00FE6374">
        <w:rPr>
          <w:rFonts w:ascii="Times New Roman" w:eastAsia="Times New Roman" w:hAnsi="Times New Roman" w:cs="Times New Roman"/>
          <w:color w:val="000000"/>
          <w:sz w:val="24"/>
          <w:szCs w:val="24"/>
          <w:lang w:val="en-US"/>
        </w:rPr>
        <w:t xml:space="preserve">In: Fernandes and Santos. Neotropical Insect Galls. Ed: Springer. </w:t>
      </w:r>
      <w:r w:rsidR="005D1773">
        <w:rPr>
          <w:rFonts w:ascii="Times New Roman" w:eastAsia="Times New Roman" w:hAnsi="Times New Roman" w:cs="Times New Roman"/>
          <w:color w:val="000000"/>
          <w:sz w:val="24"/>
          <w:szCs w:val="24"/>
          <w:lang w:val="en-US"/>
        </w:rPr>
        <w:t>p</w:t>
      </w:r>
      <w:r w:rsidRPr="00FE6374">
        <w:rPr>
          <w:rFonts w:ascii="Times New Roman" w:eastAsia="Times New Roman" w:hAnsi="Times New Roman" w:cs="Times New Roman"/>
          <w:color w:val="000000"/>
          <w:sz w:val="24"/>
          <w:szCs w:val="24"/>
          <w:lang w:val="en-US"/>
        </w:rPr>
        <w:t>p 225.</w:t>
      </w:r>
    </w:p>
    <w:p w14:paraId="61DF4635" w14:textId="2EF6B2E8" w:rsidR="005D1773" w:rsidRPr="00A80B67" w:rsidRDefault="005D1773" w:rsidP="005D1773">
      <w:pPr>
        <w:spacing w:line="480" w:lineRule="auto"/>
        <w:ind w:left="357" w:hanging="357"/>
        <w:jc w:val="both"/>
        <w:rPr>
          <w:rFonts w:ascii="Times New Roman" w:eastAsia="Times New Roman" w:hAnsi="Times New Roman" w:cs="Times New Roman"/>
          <w:color w:val="000000"/>
          <w:sz w:val="24"/>
          <w:szCs w:val="24"/>
          <w:lang w:val="pt-BR"/>
        </w:rPr>
      </w:pPr>
      <w:r>
        <w:rPr>
          <w:rFonts w:ascii="Times New Roman" w:eastAsia="Times New Roman" w:hAnsi="Times New Roman" w:cs="Times New Roman"/>
          <w:color w:val="000000"/>
          <w:sz w:val="24"/>
          <w:szCs w:val="24"/>
          <w:lang w:val="en-US"/>
        </w:rPr>
        <w:t>Mani</w:t>
      </w:r>
      <w:r w:rsidRPr="005D1773">
        <w:rPr>
          <w:rFonts w:ascii="Times New Roman" w:eastAsia="Times New Roman" w:hAnsi="Times New Roman" w:cs="Times New Roman"/>
          <w:color w:val="000000"/>
          <w:sz w:val="24"/>
          <w:szCs w:val="24"/>
          <w:lang w:val="en-US"/>
        </w:rPr>
        <w:t xml:space="preserve">, M. S. </w:t>
      </w:r>
      <w:r>
        <w:rPr>
          <w:rFonts w:ascii="Times New Roman" w:eastAsia="Times New Roman" w:hAnsi="Times New Roman" w:cs="Times New Roman"/>
          <w:color w:val="000000"/>
          <w:sz w:val="24"/>
          <w:szCs w:val="24"/>
          <w:lang w:val="en-US"/>
        </w:rPr>
        <w:t>(</w:t>
      </w:r>
      <w:r w:rsidRPr="005D1773">
        <w:rPr>
          <w:rFonts w:ascii="Times New Roman" w:eastAsia="Times New Roman" w:hAnsi="Times New Roman" w:cs="Times New Roman"/>
          <w:color w:val="000000"/>
          <w:sz w:val="24"/>
          <w:szCs w:val="24"/>
          <w:lang w:val="en-US"/>
        </w:rPr>
        <w:t>1964</w:t>
      </w:r>
      <w:r>
        <w:rPr>
          <w:rFonts w:ascii="Times New Roman" w:eastAsia="Times New Roman" w:hAnsi="Times New Roman" w:cs="Times New Roman"/>
          <w:color w:val="000000"/>
          <w:sz w:val="24"/>
          <w:szCs w:val="24"/>
          <w:lang w:val="en-US"/>
        </w:rPr>
        <w:t>)</w:t>
      </w:r>
      <w:r w:rsidRPr="005D1773">
        <w:rPr>
          <w:rFonts w:ascii="Times New Roman" w:eastAsia="Times New Roman" w:hAnsi="Times New Roman" w:cs="Times New Roman"/>
          <w:color w:val="000000"/>
          <w:sz w:val="24"/>
          <w:szCs w:val="24"/>
          <w:lang w:val="en-US"/>
        </w:rPr>
        <w:t xml:space="preserve"> Ecology of Plant Galls. </w:t>
      </w:r>
      <w:r w:rsidRPr="00A80B67">
        <w:rPr>
          <w:rFonts w:ascii="Times New Roman" w:eastAsia="Times New Roman" w:hAnsi="Times New Roman" w:cs="Times New Roman"/>
          <w:color w:val="000000"/>
          <w:sz w:val="24"/>
          <w:szCs w:val="24"/>
          <w:lang w:val="pt-BR"/>
        </w:rPr>
        <w:t xml:space="preserve">W. </w:t>
      </w:r>
      <w:proofErr w:type="spellStart"/>
      <w:r w:rsidRPr="00A80B67">
        <w:rPr>
          <w:rFonts w:ascii="Times New Roman" w:eastAsia="Times New Roman" w:hAnsi="Times New Roman" w:cs="Times New Roman"/>
          <w:color w:val="000000"/>
          <w:sz w:val="24"/>
          <w:szCs w:val="24"/>
          <w:lang w:val="pt-BR"/>
        </w:rPr>
        <w:t>Junk</w:t>
      </w:r>
      <w:proofErr w:type="spellEnd"/>
      <w:r w:rsidRPr="00A80B67">
        <w:rPr>
          <w:rFonts w:ascii="Times New Roman" w:eastAsia="Times New Roman" w:hAnsi="Times New Roman" w:cs="Times New Roman"/>
          <w:color w:val="000000"/>
          <w:sz w:val="24"/>
          <w:szCs w:val="24"/>
          <w:lang w:val="pt-BR"/>
        </w:rPr>
        <w:t xml:space="preserve">, The </w:t>
      </w:r>
      <w:proofErr w:type="spellStart"/>
      <w:r w:rsidRPr="00A80B67">
        <w:rPr>
          <w:rFonts w:ascii="Times New Roman" w:eastAsia="Times New Roman" w:hAnsi="Times New Roman" w:cs="Times New Roman"/>
          <w:color w:val="000000"/>
          <w:sz w:val="24"/>
          <w:szCs w:val="24"/>
          <w:lang w:val="pt-BR"/>
        </w:rPr>
        <w:t>Hague</w:t>
      </w:r>
      <w:proofErr w:type="spellEnd"/>
      <w:r w:rsidRPr="00A80B67">
        <w:rPr>
          <w:rFonts w:ascii="Times New Roman" w:eastAsia="Times New Roman" w:hAnsi="Times New Roman" w:cs="Times New Roman"/>
          <w:color w:val="000000"/>
          <w:sz w:val="24"/>
          <w:szCs w:val="24"/>
          <w:lang w:val="pt-BR"/>
        </w:rPr>
        <w:t>, 434p</w:t>
      </w:r>
    </w:p>
    <w:p w14:paraId="387EE927" w14:textId="2CF8DA66" w:rsidR="00494549" w:rsidRPr="007E2A18"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pt-BR"/>
        </w:rPr>
        <w:t xml:space="preserve">Mendonça MS, Toma TSP, da Silva JS (2014). </w:t>
      </w:r>
      <w:r>
        <w:rPr>
          <w:rFonts w:ascii="Times New Roman" w:eastAsia="Times New Roman" w:hAnsi="Times New Roman" w:cs="Times New Roman"/>
          <w:color w:val="000000"/>
          <w:sz w:val="24"/>
          <w:szCs w:val="24"/>
          <w:lang w:val="en-US"/>
        </w:rPr>
        <w:t xml:space="preserve">Galls and galling arthropods of southern Brazil. In: Fernandes GW and Santos J (eds.) Neotropical Insect Galls. </w:t>
      </w:r>
      <w:r w:rsidRPr="007E2A18">
        <w:rPr>
          <w:rFonts w:ascii="Times New Roman" w:eastAsia="Times New Roman" w:hAnsi="Times New Roman" w:cs="Times New Roman"/>
          <w:color w:val="000000"/>
          <w:sz w:val="24"/>
          <w:szCs w:val="24"/>
          <w:lang w:val="en-US"/>
        </w:rPr>
        <w:t>Springer, Dordrecht, pp 221-256.</w:t>
      </w:r>
    </w:p>
    <w:p w14:paraId="77C34FD0" w14:textId="77777777" w:rsidR="00494549" w:rsidRPr="00C81DEF"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7835FB">
        <w:rPr>
          <w:rFonts w:ascii="Times New Roman" w:eastAsia="Times New Roman" w:hAnsi="Times New Roman" w:cs="Times New Roman"/>
          <w:color w:val="000000"/>
          <w:sz w:val="24"/>
          <w:szCs w:val="24"/>
          <w:lang w:val="en-US"/>
        </w:rPr>
        <w:lastRenderedPageBreak/>
        <w:t xml:space="preserve">Müller SC, Overbeck GE, Blanco CC, de Oliveira JM, Pillar VD (2012) South Brazilian Forest-Grassland Ecotones: Dynamics Affected by Climate, Disturbance, and Woody Species Traits. </w:t>
      </w:r>
      <w:r w:rsidRPr="007835FB">
        <w:rPr>
          <w:rFonts w:ascii="Times New Roman" w:eastAsia="Times New Roman" w:hAnsi="Times New Roman" w:cs="Times New Roman"/>
          <w:i/>
          <w:color w:val="000000"/>
          <w:sz w:val="24"/>
          <w:szCs w:val="24"/>
          <w:lang w:val="en-US"/>
        </w:rPr>
        <w:t>In:</w:t>
      </w:r>
      <w:r w:rsidRPr="007835FB">
        <w:rPr>
          <w:rFonts w:ascii="Times New Roman" w:eastAsia="Times New Roman" w:hAnsi="Times New Roman" w:cs="Times New Roman"/>
          <w:color w:val="000000"/>
          <w:sz w:val="24"/>
          <w:szCs w:val="24"/>
          <w:lang w:val="en-US"/>
        </w:rPr>
        <w:t xml:space="preserve"> </w:t>
      </w:r>
      <w:proofErr w:type="spellStart"/>
      <w:r w:rsidRPr="007835FB">
        <w:rPr>
          <w:rFonts w:ascii="Times New Roman" w:eastAsia="Times New Roman" w:hAnsi="Times New Roman" w:cs="Times New Roman"/>
          <w:color w:val="000000"/>
          <w:sz w:val="24"/>
          <w:szCs w:val="24"/>
          <w:lang w:val="en-US"/>
        </w:rPr>
        <w:t>Myster</w:t>
      </w:r>
      <w:proofErr w:type="spellEnd"/>
      <w:r w:rsidRPr="007835FB">
        <w:rPr>
          <w:rFonts w:ascii="Times New Roman" w:eastAsia="Times New Roman" w:hAnsi="Times New Roman" w:cs="Times New Roman"/>
          <w:color w:val="000000"/>
          <w:sz w:val="24"/>
          <w:szCs w:val="24"/>
          <w:lang w:val="en-US"/>
        </w:rPr>
        <w:t xml:space="preserve"> RW (eds) Ecotones Between Forest and Grassland. Springer, New York, NY, pp. 167-187.</w:t>
      </w:r>
    </w:p>
    <w:p w14:paraId="1AD9C5D1"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Montoya JM, Pimm SL, </w:t>
      </w:r>
      <w:proofErr w:type="spellStart"/>
      <w:r>
        <w:rPr>
          <w:rFonts w:ascii="Times New Roman" w:eastAsia="Times New Roman" w:hAnsi="Times New Roman" w:cs="Times New Roman"/>
          <w:color w:val="000000"/>
          <w:sz w:val="24"/>
          <w:szCs w:val="24"/>
          <w:lang w:val="en-US"/>
        </w:rPr>
        <w:t>Solé</w:t>
      </w:r>
      <w:proofErr w:type="spellEnd"/>
      <w:r>
        <w:rPr>
          <w:rFonts w:ascii="Times New Roman" w:eastAsia="Times New Roman" w:hAnsi="Times New Roman" w:cs="Times New Roman"/>
          <w:color w:val="000000"/>
          <w:sz w:val="24"/>
          <w:szCs w:val="24"/>
          <w:lang w:val="en-US"/>
        </w:rPr>
        <w:t xml:space="preserve"> RV (2006) Ecological networks and their fragility. Nature, 442(7100), 259. </w:t>
      </w:r>
    </w:p>
    <w:p w14:paraId="2F86A217"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Napimoga</w:t>
      </w:r>
      <w:proofErr w:type="spellEnd"/>
      <w:r>
        <w:rPr>
          <w:rFonts w:ascii="Times New Roman" w:eastAsia="Times New Roman" w:hAnsi="Times New Roman" w:cs="Times New Roman"/>
          <w:color w:val="000000"/>
          <w:sz w:val="24"/>
          <w:szCs w:val="24"/>
          <w:lang w:val="en-US"/>
        </w:rPr>
        <w:t xml:space="preserve"> MH and </w:t>
      </w:r>
      <w:proofErr w:type="spellStart"/>
      <w:r>
        <w:rPr>
          <w:rFonts w:ascii="Times New Roman" w:eastAsia="Times New Roman" w:hAnsi="Times New Roman" w:cs="Times New Roman"/>
          <w:color w:val="000000"/>
          <w:sz w:val="24"/>
          <w:szCs w:val="24"/>
          <w:lang w:val="en-US"/>
        </w:rPr>
        <w:t>Yatsuda</w:t>
      </w:r>
      <w:proofErr w:type="spellEnd"/>
      <w:r>
        <w:rPr>
          <w:rFonts w:ascii="Times New Roman" w:eastAsia="Times New Roman" w:hAnsi="Times New Roman" w:cs="Times New Roman"/>
          <w:color w:val="000000"/>
          <w:sz w:val="24"/>
          <w:szCs w:val="24"/>
          <w:lang w:val="en-US"/>
        </w:rPr>
        <w:t xml:space="preserve"> R (2010) Scientific evidence for Mikania laevigata and Mikania </w:t>
      </w:r>
      <w:proofErr w:type="spellStart"/>
      <w:r>
        <w:rPr>
          <w:rFonts w:ascii="Times New Roman" w:eastAsia="Times New Roman" w:hAnsi="Times New Roman" w:cs="Times New Roman"/>
          <w:color w:val="000000"/>
          <w:sz w:val="24"/>
          <w:szCs w:val="24"/>
          <w:lang w:val="en-US"/>
        </w:rPr>
        <w:t>glomerata</w:t>
      </w:r>
      <w:proofErr w:type="spellEnd"/>
      <w:r>
        <w:rPr>
          <w:rFonts w:ascii="Times New Roman" w:eastAsia="Times New Roman" w:hAnsi="Times New Roman" w:cs="Times New Roman"/>
          <w:color w:val="000000"/>
          <w:sz w:val="24"/>
          <w:szCs w:val="24"/>
          <w:lang w:val="en-US"/>
        </w:rPr>
        <w:t xml:space="preserve"> as a pharmacological tool. The Journal of Pharmacy and Pharmacology 62: 809–820.</w:t>
      </w:r>
    </w:p>
    <w:p w14:paraId="5B052AEA" w14:textId="77777777" w:rsidR="00494549" w:rsidRPr="00A80B67"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Nicholls JA, Preuss S, Hayward A, </w:t>
      </w:r>
      <w:proofErr w:type="spellStart"/>
      <w:r>
        <w:rPr>
          <w:rFonts w:ascii="Times New Roman" w:eastAsia="Times New Roman" w:hAnsi="Times New Roman" w:cs="Times New Roman"/>
          <w:color w:val="000000"/>
          <w:sz w:val="24"/>
          <w:szCs w:val="24"/>
          <w:lang w:val="en-US"/>
        </w:rPr>
        <w:t>Melika</w:t>
      </w:r>
      <w:proofErr w:type="spellEnd"/>
      <w:r>
        <w:rPr>
          <w:rFonts w:ascii="Times New Roman" w:eastAsia="Times New Roman" w:hAnsi="Times New Roman" w:cs="Times New Roman"/>
          <w:color w:val="000000"/>
          <w:sz w:val="24"/>
          <w:szCs w:val="24"/>
          <w:lang w:val="en-US"/>
        </w:rPr>
        <w:t xml:space="preserve"> G, </w:t>
      </w:r>
      <w:proofErr w:type="spellStart"/>
      <w:r>
        <w:rPr>
          <w:rFonts w:ascii="Times New Roman" w:eastAsia="Times New Roman" w:hAnsi="Times New Roman" w:cs="Times New Roman"/>
          <w:color w:val="000000"/>
          <w:sz w:val="24"/>
          <w:szCs w:val="24"/>
          <w:lang w:val="en-US"/>
        </w:rPr>
        <w:t>Csóka</w:t>
      </w:r>
      <w:proofErr w:type="spellEnd"/>
      <w:r>
        <w:rPr>
          <w:rFonts w:ascii="Times New Roman" w:eastAsia="Times New Roman" w:hAnsi="Times New Roman" w:cs="Times New Roman"/>
          <w:color w:val="000000"/>
          <w:sz w:val="24"/>
          <w:szCs w:val="24"/>
          <w:lang w:val="en-US"/>
        </w:rPr>
        <w:t xml:space="preserve"> G, Nieves-</w:t>
      </w:r>
      <w:proofErr w:type="spellStart"/>
      <w:r>
        <w:rPr>
          <w:rFonts w:ascii="Times New Roman" w:eastAsia="Times New Roman" w:hAnsi="Times New Roman" w:cs="Times New Roman"/>
          <w:color w:val="000000"/>
          <w:sz w:val="24"/>
          <w:szCs w:val="24"/>
          <w:lang w:val="en-US"/>
        </w:rPr>
        <w:t>Aldrey</w:t>
      </w:r>
      <w:proofErr w:type="spellEnd"/>
      <w:r>
        <w:rPr>
          <w:rFonts w:ascii="Times New Roman" w:eastAsia="Times New Roman" w:hAnsi="Times New Roman" w:cs="Times New Roman"/>
          <w:color w:val="000000"/>
          <w:sz w:val="24"/>
          <w:szCs w:val="24"/>
          <w:lang w:val="en-US"/>
        </w:rPr>
        <w:t xml:space="preserve"> J, Askew RR, </w:t>
      </w:r>
      <w:proofErr w:type="spellStart"/>
      <w:r>
        <w:rPr>
          <w:rFonts w:ascii="Times New Roman" w:eastAsia="Times New Roman" w:hAnsi="Times New Roman" w:cs="Times New Roman"/>
          <w:color w:val="000000"/>
          <w:sz w:val="24"/>
          <w:szCs w:val="24"/>
          <w:lang w:val="en-US"/>
        </w:rPr>
        <w:t>Tavakoli</w:t>
      </w:r>
      <w:proofErr w:type="spellEnd"/>
      <w:r>
        <w:rPr>
          <w:rFonts w:ascii="Times New Roman" w:eastAsia="Times New Roman" w:hAnsi="Times New Roman" w:cs="Times New Roman"/>
          <w:color w:val="000000"/>
          <w:sz w:val="24"/>
          <w:szCs w:val="24"/>
          <w:lang w:val="en-US"/>
        </w:rPr>
        <w:t xml:space="preserve"> M, </w:t>
      </w:r>
      <w:proofErr w:type="spellStart"/>
      <w:r>
        <w:rPr>
          <w:rFonts w:ascii="Times New Roman" w:eastAsia="Times New Roman" w:hAnsi="Times New Roman" w:cs="Times New Roman"/>
          <w:color w:val="000000"/>
          <w:sz w:val="24"/>
          <w:szCs w:val="24"/>
          <w:lang w:val="en-US"/>
        </w:rPr>
        <w:t>Schönrogge</w:t>
      </w:r>
      <w:proofErr w:type="spellEnd"/>
      <w:r>
        <w:rPr>
          <w:rFonts w:ascii="Times New Roman" w:eastAsia="Times New Roman" w:hAnsi="Times New Roman" w:cs="Times New Roman"/>
          <w:color w:val="000000"/>
          <w:sz w:val="24"/>
          <w:szCs w:val="24"/>
          <w:lang w:val="en-US"/>
        </w:rPr>
        <w:t xml:space="preserve"> K, Stone GN (2010) Concordant </w:t>
      </w:r>
      <w:proofErr w:type="spellStart"/>
      <w:r>
        <w:rPr>
          <w:rFonts w:ascii="Times New Roman" w:eastAsia="Times New Roman" w:hAnsi="Times New Roman" w:cs="Times New Roman"/>
          <w:color w:val="000000"/>
          <w:sz w:val="24"/>
          <w:szCs w:val="24"/>
          <w:lang w:val="en-US"/>
        </w:rPr>
        <w:t>phylogeography</w:t>
      </w:r>
      <w:proofErr w:type="spellEnd"/>
      <w:r>
        <w:rPr>
          <w:rFonts w:ascii="Times New Roman" w:eastAsia="Times New Roman" w:hAnsi="Times New Roman" w:cs="Times New Roman"/>
          <w:color w:val="000000"/>
          <w:sz w:val="24"/>
          <w:szCs w:val="24"/>
          <w:lang w:val="en-US"/>
        </w:rPr>
        <w:t xml:space="preserve"> and cryptic speciation in two Western </w:t>
      </w:r>
      <w:proofErr w:type="spellStart"/>
      <w:r>
        <w:rPr>
          <w:rFonts w:ascii="Times New Roman" w:eastAsia="Times New Roman" w:hAnsi="Times New Roman" w:cs="Times New Roman"/>
          <w:color w:val="000000"/>
          <w:sz w:val="24"/>
          <w:szCs w:val="24"/>
          <w:lang w:val="en-US"/>
        </w:rPr>
        <w:t>Palaearctic</w:t>
      </w:r>
      <w:proofErr w:type="spellEnd"/>
      <w:r>
        <w:rPr>
          <w:rFonts w:ascii="Times New Roman" w:eastAsia="Times New Roman" w:hAnsi="Times New Roman" w:cs="Times New Roman"/>
          <w:color w:val="000000"/>
          <w:sz w:val="24"/>
          <w:szCs w:val="24"/>
          <w:lang w:val="en-US"/>
        </w:rPr>
        <w:t xml:space="preserve"> oak gall parasitoid species complexes. </w:t>
      </w:r>
      <w:r w:rsidRPr="00A80B67">
        <w:rPr>
          <w:rFonts w:ascii="Times New Roman" w:eastAsia="Times New Roman" w:hAnsi="Times New Roman" w:cs="Times New Roman"/>
          <w:color w:val="000000"/>
          <w:sz w:val="24"/>
          <w:szCs w:val="24"/>
          <w:lang w:val="en-US"/>
        </w:rPr>
        <w:t>Molecular Ecology, 19: 592-609.</w:t>
      </w:r>
    </w:p>
    <w:p w14:paraId="704C35B0" w14:textId="77777777" w:rsidR="00494549" w:rsidRPr="007835FB"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7835FB">
        <w:rPr>
          <w:rFonts w:ascii="Times New Roman" w:eastAsia="Times New Roman" w:hAnsi="Times New Roman" w:cs="Times New Roman"/>
          <w:color w:val="000000"/>
          <w:sz w:val="24"/>
          <w:szCs w:val="24"/>
          <w:lang w:val="en-US"/>
        </w:rPr>
        <w:t xml:space="preserve">Olesen JM, </w:t>
      </w:r>
      <w:proofErr w:type="spellStart"/>
      <w:r w:rsidRPr="007835FB">
        <w:rPr>
          <w:rFonts w:ascii="Times New Roman" w:eastAsia="Times New Roman" w:hAnsi="Times New Roman" w:cs="Times New Roman"/>
          <w:color w:val="000000"/>
          <w:sz w:val="24"/>
          <w:szCs w:val="24"/>
          <w:lang w:val="en-US"/>
        </w:rPr>
        <w:t>Bascompte</w:t>
      </w:r>
      <w:proofErr w:type="spellEnd"/>
      <w:r w:rsidRPr="007835FB">
        <w:rPr>
          <w:rFonts w:ascii="Times New Roman" w:eastAsia="Times New Roman" w:hAnsi="Times New Roman" w:cs="Times New Roman"/>
          <w:color w:val="000000"/>
          <w:sz w:val="24"/>
          <w:szCs w:val="24"/>
          <w:lang w:val="en-US"/>
        </w:rPr>
        <w:t xml:space="preserve"> J, Dupont YL, </w:t>
      </w:r>
      <w:proofErr w:type="spellStart"/>
      <w:r w:rsidRPr="007835FB">
        <w:rPr>
          <w:rFonts w:ascii="Times New Roman" w:eastAsia="Times New Roman" w:hAnsi="Times New Roman" w:cs="Times New Roman"/>
          <w:color w:val="000000"/>
          <w:sz w:val="24"/>
          <w:szCs w:val="24"/>
          <w:lang w:val="en-US"/>
        </w:rPr>
        <w:t>Jordano</w:t>
      </w:r>
      <w:proofErr w:type="spellEnd"/>
      <w:r w:rsidRPr="007835FB">
        <w:rPr>
          <w:rFonts w:ascii="Times New Roman" w:eastAsia="Times New Roman" w:hAnsi="Times New Roman" w:cs="Times New Roman"/>
          <w:color w:val="000000"/>
          <w:sz w:val="24"/>
          <w:szCs w:val="24"/>
          <w:lang w:val="en-US"/>
        </w:rPr>
        <w:t xml:space="preserve"> P. (2007) The modularity of pollination networks. Proceedings of the National Academy of Sciences, 104 (50) 19891-19896.</w:t>
      </w:r>
    </w:p>
    <w:p w14:paraId="36B4833F"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sidRPr="007835FB">
        <w:rPr>
          <w:rFonts w:ascii="Times New Roman" w:eastAsia="Times New Roman" w:hAnsi="Times New Roman" w:cs="Times New Roman"/>
          <w:color w:val="000000"/>
          <w:sz w:val="24"/>
          <w:szCs w:val="24"/>
          <w:lang w:val="en-US"/>
        </w:rPr>
        <w:t>Overbeck G, Müller SC, Pillar</w:t>
      </w:r>
      <w:r w:rsidRPr="00177DBC">
        <w:rPr>
          <w:rFonts w:ascii="Times New Roman" w:eastAsia="Times New Roman" w:hAnsi="Times New Roman" w:cs="Times New Roman"/>
          <w:color w:val="000000"/>
          <w:sz w:val="24"/>
          <w:szCs w:val="24"/>
          <w:lang w:val="en-US"/>
        </w:rPr>
        <w:t xml:space="preserve"> VD, </w:t>
      </w:r>
      <w:proofErr w:type="spellStart"/>
      <w:r w:rsidRPr="00177DBC">
        <w:rPr>
          <w:rFonts w:ascii="Times New Roman" w:eastAsia="Times New Roman" w:hAnsi="Times New Roman" w:cs="Times New Roman"/>
          <w:color w:val="000000"/>
          <w:sz w:val="24"/>
          <w:szCs w:val="24"/>
          <w:lang w:val="en-US"/>
        </w:rPr>
        <w:t>Pfadenhauer</w:t>
      </w:r>
      <w:proofErr w:type="spellEnd"/>
      <w:r w:rsidRPr="00177DBC">
        <w:rPr>
          <w:rFonts w:ascii="Times New Roman" w:eastAsia="Times New Roman" w:hAnsi="Times New Roman" w:cs="Times New Roman"/>
          <w:color w:val="000000"/>
          <w:sz w:val="24"/>
          <w:szCs w:val="24"/>
          <w:lang w:val="en-US"/>
        </w:rPr>
        <w:t xml:space="preserve"> J (2006) Floristic composition, environmental variation and species distribution patterns in burned grassland in southern Brazil. Brazilian Journal of Biology, 66(4), 1073-1090. </w:t>
      </w:r>
    </w:p>
    <w:p w14:paraId="461BC75A" w14:textId="77777777" w:rsidR="00494549" w:rsidRDefault="00494549" w:rsidP="00494549">
      <w:pPr>
        <w:spacing w:line="480" w:lineRule="auto"/>
        <w:ind w:left="357" w:hanging="357"/>
        <w:jc w:val="both"/>
      </w:pPr>
      <w:r w:rsidRPr="00FE6374">
        <w:rPr>
          <w:rFonts w:ascii="Times New Roman" w:eastAsia="Times New Roman" w:hAnsi="Times New Roman" w:cs="Times New Roman"/>
          <w:color w:val="000000"/>
          <w:sz w:val="24"/>
          <w:szCs w:val="24"/>
          <w:lang w:val="en-US"/>
        </w:rPr>
        <w:t xml:space="preserve">Paniagua MR, </w:t>
      </w:r>
      <w:proofErr w:type="spellStart"/>
      <w:r w:rsidRPr="00FE6374">
        <w:rPr>
          <w:rFonts w:ascii="Times New Roman" w:eastAsia="Times New Roman" w:hAnsi="Times New Roman" w:cs="Times New Roman"/>
          <w:color w:val="000000"/>
          <w:sz w:val="24"/>
          <w:szCs w:val="24"/>
          <w:lang w:val="en-US"/>
        </w:rPr>
        <w:t>Medianero</w:t>
      </w:r>
      <w:proofErr w:type="spellEnd"/>
      <w:r w:rsidRPr="00FE6374">
        <w:rPr>
          <w:rFonts w:ascii="Times New Roman" w:eastAsia="Times New Roman" w:hAnsi="Times New Roman" w:cs="Times New Roman"/>
          <w:color w:val="000000"/>
          <w:sz w:val="24"/>
          <w:szCs w:val="24"/>
          <w:lang w:val="en-US"/>
        </w:rPr>
        <w:t xml:space="preserve"> E, Lewis OT (2009) </w:t>
      </w:r>
      <w:r>
        <w:rPr>
          <w:rFonts w:ascii="Times New Roman" w:eastAsia="Times New Roman" w:hAnsi="Times New Roman" w:cs="Times New Roman"/>
          <w:color w:val="000000"/>
          <w:sz w:val="24"/>
          <w:szCs w:val="24"/>
          <w:lang w:val="en-US"/>
        </w:rPr>
        <w:t xml:space="preserve">Structure and vertical stratification of plant </w:t>
      </w:r>
      <w:proofErr w:type="spellStart"/>
      <w:r>
        <w:rPr>
          <w:rFonts w:ascii="Times New Roman" w:eastAsia="Times New Roman" w:hAnsi="Times New Roman" w:cs="Times New Roman"/>
          <w:color w:val="000000"/>
          <w:sz w:val="24"/>
          <w:szCs w:val="24"/>
          <w:lang w:val="en-US"/>
        </w:rPr>
        <w:t>galler</w:t>
      </w:r>
      <w:proofErr w:type="spellEnd"/>
      <w:r>
        <w:rPr>
          <w:rFonts w:ascii="Times New Roman" w:eastAsia="Times New Roman" w:hAnsi="Times New Roman" w:cs="Times New Roman"/>
          <w:color w:val="000000"/>
          <w:sz w:val="24"/>
          <w:szCs w:val="24"/>
          <w:lang w:val="en-US"/>
        </w:rPr>
        <w:t>-parasitoid food webs in two tropical forests. Ecological Entomology. 34 (3):310–320.</w:t>
      </w:r>
    </w:p>
    <w:p w14:paraId="2F77F810" w14:textId="1DE0D0F5" w:rsidR="005D1773" w:rsidRDefault="005D1773" w:rsidP="00494549">
      <w:pPr>
        <w:spacing w:line="480" w:lineRule="auto"/>
        <w:ind w:left="357" w:hanging="357"/>
        <w:jc w:val="both"/>
        <w:rPr>
          <w:rFonts w:ascii="Times New Roman" w:eastAsia="Times New Roman" w:hAnsi="Times New Roman" w:cs="Times New Roman"/>
          <w:color w:val="000000"/>
          <w:sz w:val="24"/>
          <w:szCs w:val="24"/>
          <w:lang w:val="en-US"/>
        </w:rPr>
      </w:pPr>
      <w:r w:rsidRPr="005D1773">
        <w:rPr>
          <w:rFonts w:ascii="Times New Roman" w:eastAsia="Times New Roman" w:hAnsi="Times New Roman" w:cs="Times New Roman"/>
          <w:color w:val="000000"/>
          <w:sz w:val="24"/>
          <w:szCs w:val="24"/>
          <w:lang w:val="en-US"/>
        </w:rPr>
        <w:t xml:space="preserve">Price, P.W., Fernandes, G.W. &amp; Waring, G.L. (1987) Adaptive nature of insect galls. Environmental </w:t>
      </w:r>
      <w:r>
        <w:rPr>
          <w:rFonts w:ascii="Times New Roman" w:eastAsia="Times New Roman" w:hAnsi="Times New Roman" w:cs="Times New Roman"/>
          <w:color w:val="000000"/>
          <w:sz w:val="24"/>
          <w:szCs w:val="24"/>
          <w:lang w:val="en-US"/>
        </w:rPr>
        <w:t>E</w:t>
      </w:r>
      <w:r w:rsidRPr="005D1773">
        <w:rPr>
          <w:rFonts w:ascii="Times New Roman" w:eastAsia="Times New Roman" w:hAnsi="Times New Roman" w:cs="Times New Roman"/>
          <w:color w:val="000000"/>
          <w:sz w:val="24"/>
          <w:szCs w:val="24"/>
          <w:lang w:val="en-US"/>
        </w:rPr>
        <w:t>ntomology, 16</w:t>
      </w:r>
      <w:r>
        <w:rPr>
          <w:rFonts w:ascii="Times New Roman" w:eastAsia="Times New Roman" w:hAnsi="Times New Roman" w:cs="Times New Roman"/>
          <w:color w:val="000000"/>
          <w:sz w:val="24"/>
          <w:szCs w:val="24"/>
          <w:lang w:val="en-US"/>
        </w:rPr>
        <w:t>:</w:t>
      </w:r>
      <w:r w:rsidRPr="005D1773">
        <w:rPr>
          <w:rFonts w:ascii="Times New Roman" w:eastAsia="Times New Roman" w:hAnsi="Times New Roman" w:cs="Times New Roman"/>
          <w:color w:val="000000"/>
          <w:sz w:val="24"/>
          <w:szCs w:val="24"/>
          <w:lang w:val="en-US"/>
        </w:rPr>
        <w:t xml:space="preserve"> 15-24.</w:t>
      </w:r>
    </w:p>
    <w:p w14:paraId="62538066" w14:textId="06E65A3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sidRPr="007835FB">
        <w:rPr>
          <w:rFonts w:ascii="Times New Roman" w:eastAsia="Times New Roman" w:hAnsi="Times New Roman" w:cs="Times New Roman"/>
          <w:color w:val="000000"/>
          <w:sz w:val="24"/>
          <w:szCs w:val="24"/>
          <w:lang w:val="en-US"/>
        </w:rPr>
        <w:t>Schönrogge</w:t>
      </w:r>
      <w:proofErr w:type="spellEnd"/>
      <w:r w:rsidRPr="007835FB">
        <w:rPr>
          <w:rFonts w:ascii="Times New Roman" w:eastAsia="Times New Roman" w:hAnsi="Times New Roman" w:cs="Times New Roman"/>
          <w:color w:val="000000"/>
          <w:sz w:val="24"/>
          <w:szCs w:val="24"/>
          <w:lang w:val="en-US"/>
        </w:rPr>
        <w:t>, K. and Crawley, M.J. (2000) Quantitative webs as a means of assessing the impact of alien insects. Journal of Animal Ecology, 69: 841-868.</w:t>
      </w:r>
    </w:p>
    <w:p w14:paraId="3871ACDC" w14:textId="77777777" w:rsidR="00494549" w:rsidRDefault="00494549" w:rsidP="00494549">
      <w:pPr>
        <w:spacing w:line="480" w:lineRule="auto"/>
        <w:ind w:left="357" w:hanging="357"/>
        <w:jc w:val="both"/>
      </w:pPr>
      <w:proofErr w:type="spellStart"/>
      <w:r>
        <w:rPr>
          <w:rFonts w:ascii="Times New Roman" w:eastAsia="Times New Roman" w:hAnsi="Times New Roman" w:cs="Times New Roman"/>
          <w:color w:val="000000"/>
          <w:sz w:val="24"/>
          <w:szCs w:val="24"/>
          <w:lang w:val="en-US"/>
        </w:rPr>
        <w:lastRenderedPageBreak/>
        <w:t>Stireman</w:t>
      </w:r>
      <w:proofErr w:type="spellEnd"/>
      <w:r>
        <w:rPr>
          <w:rFonts w:ascii="Times New Roman" w:eastAsia="Times New Roman" w:hAnsi="Times New Roman" w:cs="Times New Roman"/>
          <w:color w:val="000000"/>
          <w:sz w:val="24"/>
          <w:szCs w:val="24"/>
          <w:lang w:val="en-US"/>
        </w:rPr>
        <w:t xml:space="preserve"> JO, Devlin H and Abbot P (2012) Rampant host</w:t>
      </w:r>
      <w:r>
        <w:rPr>
          <w:rFonts w:ascii="American Typewriter" w:eastAsia="Times New Roman" w:hAnsi="American Typewriter" w:cs="American Typewriter"/>
          <w:color w:val="000000"/>
          <w:sz w:val="24"/>
          <w:szCs w:val="24"/>
          <w:lang w:val="en-US"/>
        </w:rPr>
        <w:t>‐</w:t>
      </w:r>
      <w:r>
        <w:rPr>
          <w:rFonts w:ascii="Times New Roman" w:eastAsia="Times New Roman" w:hAnsi="Times New Roman" w:cs="Times New Roman"/>
          <w:color w:val="000000"/>
          <w:sz w:val="24"/>
          <w:szCs w:val="24"/>
          <w:lang w:val="en-US"/>
        </w:rPr>
        <w:t xml:space="preserve"> and defensive phenotype</w:t>
      </w:r>
      <w:r>
        <w:rPr>
          <w:rFonts w:ascii="American Typewriter" w:eastAsia="Times New Roman" w:hAnsi="American Typewriter" w:cs="American Typewriter"/>
          <w:color w:val="000000"/>
          <w:sz w:val="24"/>
          <w:szCs w:val="24"/>
          <w:lang w:val="en-US"/>
        </w:rPr>
        <w:t>‐</w:t>
      </w:r>
      <w:r>
        <w:rPr>
          <w:rFonts w:ascii="Times New Roman" w:eastAsia="Times New Roman" w:hAnsi="Times New Roman" w:cs="Times New Roman"/>
          <w:color w:val="000000"/>
          <w:sz w:val="24"/>
          <w:szCs w:val="24"/>
          <w:lang w:val="en-US"/>
        </w:rPr>
        <w:t xml:space="preserve">associated diversification in a goldenrod gall midge. J. </w:t>
      </w:r>
      <w:proofErr w:type="spellStart"/>
      <w:r>
        <w:rPr>
          <w:rFonts w:ascii="Times New Roman" w:eastAsia="Times New Roman" w:hAnsi="Times New Roman" w:cs="Times New Roman"/>
          <w:color w:val="000000"/>
          <w:sz w:val="24"/>
          <w:szCs w:val="24"/>
          <w:lang w:val="en-US"/>
        </w:rPr>
        <w:t>Evol</w:t>
      </w:r>
      <w:proofErr w:type="spellEnd"/>
      <w:r>
        <w:rPr>
          <w:rFonts w:ascii="Times New Roman" w:eastAsia="Times New Roman" w:hAnsi="Times New Roman" w:cs="Times New Roman"/>
          <w:color w:val="000000"/>
          <w:sz w:val="24"/>
          <w:szCs w:val="24"/>
          <w:lang w:val="en-US"/>
        </w:rPr>
        <w:t>. Biol., 25: 1991-2004.</w:t>
      </w:r>
    </w:p>
    <w:p w14:paraId="7C014BA9" w14:textId="77777777" w:rsidR="00494549" w:rsidRDefault="00494549" w:rsidP="00494549">
      <w:pPr>
        <w:spacing w:line="480" w:lineRule="auto"/>
        <w:ind w:left="720" w:hanging="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Stone, Graham N. and Cook, James M. 1998. The structure of cynipid oak galls: patterns in the evolution of an extended phenotype. Proc. R. Soc. </w:t>
      </w:r>
      <w:proofErr w:type="spellStart"/>
      <w:r>
        <w:rPr>
          <w:rFonts w:ascii="Times New Roman" w:eastAsia="Times New Roman" w:hAnsi="Times New Roman" w:cs="Times New Roman"/>
          <w:color w:val="000000"/>
          <w:sz w:val="24"/>
          <w:szCs w:val="24"/>
          <w:lang w:val="en-US"/>
        </w:rPr>
        <w:t>Lond</w:t>
      </w:r>
      <w:proofErr w:type="spellEnd"/>
      <w:r>
        <w:rPr>
          <w:rFonts w:ascii="Times New Roman" w:eastAsia="Times New Roman" w:hAnsi="Times New Roman" w:cs="Times New Roman"/>
          <w:color w:val="000000"/>
          <w:sz w:val="24"/>
          <w:szCs w:val="24"/>
          <w:lang w:val="en-US"/>
        </w:rPr>
        <w:t>. B, 265: 979-988.</w:t>
      </w:r>
    </w:p>
    <w:p w14:paraId="58C08722"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Stone GN and </w:t>
      </w:r>
      <w:proofErr w:type="spellStart"/>
      <w:r>
        <w:rPr>
          <w:rFonts w:ascii="Times New Roman" w:eastAsia="Times New Roman" w:hAnsi="Times New Roman" w:cs="Times New Roman"/>
          <w:color w:val="000000"/>
          <w:sz w:val="24"/>
          <w:szCs w:val="24"/>
          <w:lang w:val="en-US"/>
        </w:rPr>
        <w:t>Schönrogge</w:t>
      </w:r>
      <w:proofErr w:type="spellEnd"/>
      <w:r>
        <w:rPr>
          <w:rFonts w:ascii="Times New Roman" w:eastAsia="Times New Roman" w:hAnsi="Times New Roman" w:cs="Times New Roman"/>
          <w:color w:val="000000"/>
          <w:sz w:val="24"/>
          <w:szCs w:val="24"/>
          <w:lang w:val="en-US"/>
        </w:rPr>
        <w:t xml:space="preserve"> K (2003) The adaptive significance of insect gall morphology. Trends in Ecology and Evolution. Vol 18. N˚ 10.</w:t>
      </w:r>
    </w:p>
    <w:p w14:paraId="6D0CFD30" w14:textId="77777777" w:rsidR="00494549" w:rsidRDefault="00494549" w:rsidP="00494549">
      <w:pPr>
        <w:spacing w:line="480" w:lineRule="auto"/>
        <w:ind w:left="357" w:hanging="357"/>
        <w:jc w:val="both"/>
      </w:pPr>
      <w:r w:rsidRPr="00FE6374">
        <w:rPr>
          <w:rFonts w:ascii="Times New Roman" w:eastAsia="Times New Roman" w:hAnsi="Times New Roman" w:cs="Times New Roman"/>
          <w:color w:val="000000"/>
          <w:sz w:val="24"/>
          <w:szCs w:val="24"/>
          <w:lang w:val="en-US"/>
        </w:rPr>
        <w:t xml:space="preserve">Toma TSP and </w:t>
      </w:r>
      <w:proofErr w:type="spellStart"/>
      <w:r w:rsidRPr="00FE6374">
        <w:rPr>
          <w:rFonts w:ascii="Times New Roman" w:eastAsia="Times New Roman" w:hAnsi="Times New Roman" w:cs="Times New Roman"/>
          <w:color w:val="000000"/>
          <w:sz w:val="24"/>
          <w:szCs w:val="24"/>
          <w:lang w:val="en-US"/>
        </w:rPr>
        <w:t>Mendonça</w:t>
      </w:r>
      <w:proofErr w:type="spellEnd"/>
      <w:r w:rsidRPr="00FE6374">
        <w:rPr>
          <w:rFonts w:ascii="Times New Roman" w:eastAsia="Times New Roman" w:hAnsi="Times New Roman" w:cs="Times New Roman"/>
          <w:color w:val="000000"/>
          <w:sz w:val="24"/>
          <w:szCs w:val="24"/>
          <w:lang w:val="en-US"/>
        </w:rPr>
        <w:t xml:space="preserve"> MS (2014) </w:t>
      </w:r>
      <w:r>
        <w:rPr>
          <w:rFonts w:ascii="Times New Roman" w:eastAsia="Times New Roman" w:hAnsi="Times New Roman" w:cs="Times New Roman"/>
          <w:color w:val="000000"/>
          <w:sz w:val="24"/>
          <w:szCs w:val="24"/>
          <w:lang w:val="en-US"/>
        </w:rPr>
        <w:t>Population ecology of galling arthropods in the Neotropics. In: Fernandes GW and Santos J (eds.) Neotropical Insect Galls. Springer, Dordrecht, pp 69-98.</w:t>
      </w:r>
    </w:p>
    <w:p w14:paraId="265A1279"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Tylianakis</w:t>
      </w:r>
      <w:proofErr w:type="spellEnd"/>
      <w:r>
        <w:rPr>
          <w:rFonts w:ascii="Times New Roman" w:eastAsia="Times New Roman" w:hAnsi="Times New Roman" w:cs="Times New Roman"/>
          <w:color w:val="000000"/>
          <w:sz w:val="24"/>
          <w:szCs w:val="24"/>
          <w:lang w:val="en-US"/>
        </w:rPr>
        <w:t xml:space="preserve"> JM, </w:t>
      </w:r>
      <w:proofErr w:type="spellStart"/>
      <w:r>
        <w:rPr>
          <w:rFonts w:ascii="Times New Roman" w:eastAsia="Times New Roman" w:hAnsi="Times New Roman" w:cs="Times New Roman"/>
          <w:color w:val="000000"/>
          <w:sz w:val="24"/>
          <w:szCs w:val="24"/>
          <w:lang w:val="en-US"/>
        </w:rPr>
        <w:t>Tscharntke</w:t>
      </w:r>
      <w:proofErr w:type="spellEnd"/>
      <w:r>
        <w:rPr>
          <w:rFonts w:ascii="Times New Roman" w:eastAsia="Times New Roman" w:hAnsi="Times New Roman" w:cs="Times New Roman"/>
          <w:color w:val="000000"/>
          <w:sz w:val="24"/>
          <w:szCs w:val="24"/>
          <w:lang w:val="en-US"/>
        </w:rPr>
        <w:t xml:space="preserve"> T, Lewis OT (2007) Habitat modification alters the structure of tropical host-parasitoid food webs. Nature. 455, 202-205. </w:t>
      </w:r>
    </w:p>
    <w:p w14:paraId="6883857F" w14:textId="77777777" w:rsidR="00494549" w:rsidRDefault="00494549" w:rsidP="00494549">
      <w:pPr>
        <w:spacing w:line="480" w:lineRule="auto"/>
        <w:ind w:left="357" w:hanging="357"/>
        <w:jc w:val="both"/>
        <w:rPr>
          <w:rFonts w:ascii="Times New Roman" w:eastAsia="Times New Roman" w:hAnsi="Times New Roman" w:cs="Times New Roman"/>
          <w:color w:val="000000"/>
          <w:sz w:val="24"/>
          <w:szCs w:val="24"/>
          <w:lang w:val="en-US"/>
        </w:rPr>
      </w:pPr>
      <w:proofErr w:type="spellStart"/>
      <w:r>
        <w:rPr>
          <w:rFonts w:ascii="Times New Roman" w:eastAsia="Times New Roman" w:hAnsi="Times New Roman" w:cs="Times New Roman"/>
          <w:color w:val="000000"/>
          <w:sz w:val="24"/>
          <w:szCs w:val="24"/>
          <w:lang w:val="en-US"/>
        </w:rPr>
        <w:t>Tylianakis</w:t>
      </w:r>
      <w:proofErr w:type="spellEnd"/>
      <w:r>
        <w:rPr>
          <w:rFonts w:ascii="Times New Roman" w:eastAsia="Times New Roman" w:hAnsi="Times New Roman" w:cs="Times New Roman"/>
          <w:color w:val="000000"/>
          <w:sz w:val="24"/>
          <w:szCs w:val="24"/>
          <w:lang w:val="en-US"/>
        </w:rPr>
        <w:t xml:space="preserve"> JM, </w:t>
      </w:r>
      <w:proofErr w:type="spellStart"/>
      <w:r>
        <w:rPr>
          <w:rFonts w:ascii="Times New Roman" w:eastAsia="Times New Roman" w:hAnsi="Times New Roman" w:cs="Times New Roman"/>
          <w:color w:val="000000"/>
          <w:sz w:val="24"/>
          <w:szCs w:val="24"/>
          <w:lang w:val="en-US"/>
        </w:rPr>
        <w:t>Didham</w:t>
      </w:r>
      <w:proofErr w:type="spellEnd"/>
      <w:r>
        <w:rPr>
          <w:rFonts w:ascii="Times New Roman" w:eastAsia="Times New Roman" w:hAnsi="Times New Roman" w:cs="Times New Roman"/>
          <w:color w:val="000000"/>
          <w:sz w:val="24"/>
          <w:szCs w:val="24"/>
          <w:lang w:val="en-US"/>
        </w:rPr>
        <w:t xml:space="preserve"> RK, </w:t>
      </w:r>
      <w:proofErr w:type="spellStart"/>
      <w:r>
        <w:rPr>
          <w:rFonts w:ascii="Times New Roman" w:eastAsia="Times New Roman" w:hAnsi="Times New Roman" w:cs="Times New Roman"/>
          <w:color w:val="000000"/>
          <w:sz w:val="24"/>
          <w:szCs w:val="24"/>
          <w:lang w:val="en-US"/>
        </w:rPr>
        <w:t>Bascompte</w:t>
      </w:r>
      <w:proofErr w:type="spellEnd"/>
      <w:r>
        <w:rPr>
          <w:rFonts w:ascii="Times New Roman" w:eastAsia="Times New Roman" w:hAnsi="Times New Roman" w:cs="Times New Roman"/>
          <w:color w:val="000000"/>
          <w:sz w:val="24"/>
          <w:szCs w:val="24"/>
          <w:lang w:val="en-US"/>
        </w:rPr>
        <w:t xml:space="preserve"> J, Wardle DA (2008) Global change and species interactions in terrestrial ecosystems. Ecology Letters, 11: 1351-1363.</w:t>
      </w:r>
    </w:p>
    <w:p w14:paraId="6DB9525D" w14:textId="4BAE3CD6" w:rsidR="008546BB" w:rsidRDefault="00494549" w:rsidP="00256B19">
      <w:pPr>
        <w:spacing w:line="480" w:lineRule="auto"/>
        <w:ind w:left="357" w:hanging="35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Waring GL and Price PW (1989) Parasitoid pressure and the radiation of a </w:t>
      </w:r>
      <w:proofErr w:type="spellStart"/>
      <w:r>
        <w:rPr>
          <w:rFonts w:ascii="Times New Roman" w:eastAsia="Times New Roman" w:hAnsi="Times New Roman" w:cs="Times New Roman"/>
          <w:color w:val="000000"/>
          <w:sz w:val="24"/>
          <w:szCs w:val="24"/>
          <w:lang w:val="en-US"/>
        </w:rPr>
        <w:t>gallforming</w:t>
      </w:r>
      <w:proofErr w:type="spellEnd"/>
      <w:r>
        <w:rPr>
          <w:rFonts w:ascii="Times New Roman" w:eastAsia="Times New Roman" w:hAnsi="Times New Roman" w:cs="Times New Roman"/>
          <w:color w:val="000000"/>
          <w:sz w:val="24"/>
          <w:szCs w:val="24"/>
          <w:lang w:val="en-US"/>
        </w:rPr>
        <w:t xml:space="preserve"> group (</w:t>
      </w:r>
      <w:proofErr w:type="spellStart"/>
      <w:r>
        <w:rPr>
          <w:rFonts w:ascii="Times New Roman" w:eastAsia="Times New Roman" w:hAnsi="Times New Roman" w:cs="Times New Roman"/>
          <w:color w:val="000000"/>
          <w:sz w:val="24"/>
          <w:szCs w:val="24"/>
          <w:lang w:val="en-US"/>
        </w:rPr>
        <w:t>Cecidomyiidae</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Asphondylia</w:t>
      </w:r>
      <w:proofErr w:type="spellEnd"/>
      <w:r>
        <w:rPr>
          <w:rFonts w:ascii="Times New Roman" w:eastAsia="Times New Roman" w:hAnsi="Times New Roman" w:cs="Times New Roman"/>
          <w:color w:val="000000"/>
          <w:sz w:val="24"/>
          <w:szCs w:val="24"/>
          <w:lang w:val="en-US"/>
        </w:rPr>
        <w:t xml:space="preserve"> spp.) on creosote bush (</w:t>
      </w:r>
      <w:proofErr w:type="spellStart"/>
      <w:r>
        <w:rPr>
          <w:rFonts w:ascii="Times New Roman" w:eastAsia="Times New Roman" w:hAnsi="Times New Roman" w:cs="Times New Roman"/>
          <w:color w:val="000000"/>
          <w:sz w:val="24"/>
          <w:szCs w:val="24"/>
          <w:lang w:val="en-US"/>
        </w:rPr>
        <w:t>Larrea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tridentata</w:t>
      </w:r>
      <w:proofErr w:type="spellEnd"/>
      <w:r>
        <w:rPr>
          <w:rFonts w:ascii="Times New Roman" w:eastAsia="Times New Roman" w:hAnsi="Times New Roman" w:cs="Times New Roman"/>
          <w:color w:val="000000"/>
          <w:sz w:val="24"/>
          <w:szCs w:val="24"/>
          <w:lang w:val="en-US"/>
        </w:rPr>
        <w:t>).</w:t>
      </w:r>
      <w:r w:rsidR="00256B19">
        <w:rPr>
          <w:rFonts w:ascii="Times New Roman" w:eastAsia="Times New Roman" w:hAnsi="Times New Roman" w:cs="Times New Roman"/>
          <w:color w:val="000000"/>
          <w:sz w:val="24"/>
          <w:szCs w:val="24"/>
          <w:lang w:val="en-US"/>
        </w:rPr>
        <w:t xml:space="preserve"> </w:t>
      </w:r>
      <w:proofErr w:type="spellStart"/>
      <w:proofErr w:type="gramStart"/>
      <w:r>
        <w:rPr>
          <w:rFonts w:ascii="Times New Roman" w:eastAsia="Times New Roman" w:hAnsi="Times New Roman" w:cs="Times New Roman"/>
          <w:color w:val="000000"/>
          <w:sz w:val="24"/>
          <w:szCs w:val="24"/>
          <w:lang w:val="en-US"/>
        </w:rPr>
        <w:t>Oecologia</w:t>
      </w:r>
      <w:proofErr w:type="spellEnd"/>
      <w:r>
        <w:rPr>
          <w:rFonts w:ascii="Times New Roman" w:eastAsia="Times New Roman" w:hAnsi="Times New Roman" w:cs="Times New Roman"/>
          <w:color w:val="000000"/>
          <w:sz w:val="24"/>
          <w:szCs w:val="24"/>
          <w:lang w:val="en-US"/>
        </w:rPr>
        <w:t>, 79(3), 293-299.</w:t>
      </w:r>
      <w:proofErr w:type="gramEnd"/>
      <w:r w:rsidR="00EA28C8" w:rsidDel="00EA28C8">
        <w:rPr>
          <w:rFonts w:ascii="Times New Roman" w:eastAsia="Times New Roman" w:hAnsi="Times New Roman" w:cs="Times New Roman"/>
          <w:color w:val="000000"/>
          <w:sz w:val="24"/>
          <w:szCs w:val="24"/>
          <w:lang w:val="en-US"/>
        </w:rPr>
        <w:t xml:space="preserve"> </w:t>
      </w:r>
      <w:r w:rsidR="008546BB">
        <w:rPr>
          <w:rFonts w:ascii="Times New Roman" w:eastAsia="Times New Roman" w:hAnsi="Times New Roman" w:cs="Times New Roman"/>
          <w:color w:val="000000"/>
          <w:sz w:val="24"/>
          <w:szCs w:val="24"/>
          <w:lang w:val="en-US"/>
        </w:rPr>
        <w:br w:type="page"/>
      </w:r>
    </w:p>
    <w:p w14:paraId="10D6191E" w14:textId="77777777" w:rsidR="00CF2E9C" w:rsidRPr="001D63A7" w:rsidRDefault="00CF2E9C" w:rsidP="00CF2E9C">
      <w:pPr>
        <w:spacing w:line="480" w:lineRule="auto"/>
        <w:jc w:val="both"/>
        <w:rPr>
          <w:rFonts w:ascii="Times New Roman" w:hAnsi="Times New Roman" w:cs="Times New Roman"/>
          <w:b/>
          <w:color w:val="FF0000"/>
          <w:sz w:val="24"/>
          <w:szCs w:val="24"/>
          <w:lang w:val="en-GB"/>
        </w:rPr>
      </w:pPr>
      <w:r>
        <w:rPr>
          <w:rFonts w:ascii="Times New Roman" w:hAnsi="Times New Roman" w:cs="Times New Roman"/>
          <w:b/>
          <w:sz w:val="24"/>
          <w:szCs w:val="24"/>
          <w:lang w:val="en-US"/>
        </w:rPr>
        <w:lastRenderedPageBreak/>
        <w:t>Table 1</w:t>
      </w:r>
      <w:r w:rsidRPr="007E2A18">
        <w:rPr>
          <w:rFonts w:ascii="Times New Roman" w:hAnsi="Times New Roman" w:cs="Times New Roman"/>
          <w:b/>
          <w:sz w:val="24"/>
          <w:szCs w:val="24"/>
          <w:lang w:val="en-US"/>
        </w:rPr>
        <w:t xml:space="preserve">. </w:t>
      </w:r>
      <w:r w:rsidRPr="00D75D58">
        <w:rPr>
          <w:rFonts w:ascii="Times New Roman" w:hAnsi="Times New Roman" w:cs="Times New Roman"/>
          <w:sz w:val="24"/>
          <w:szCs w:val="24"/>
          <w:lang w:val="en-US"/>
        </w:rPr>
        <w:t>Lower</w:t>
      </w:r>
      <w:r>
        <w:rPr>
          <w:rFonts w:ascii="Times New Roman" w:hAnsi="Times New Roman" w:cs="Times New Roman"/>
          <w:sz w:val="24"/>
          <w:szCs w:val="24"/>
          <w:lang w:val="en-US"/>
        </w:rPr>
        <w:t xml:space="preserve"> trophic level n</w:t>
      </w:r>
      <w:r w:rsidRPr="0023222D">
        <w:rPr>
          <w:rFonts w:ascii="Times New Roman" w:hAnsi="Times New Roman" w:cs="Times New Roman"/>
          <w:sz w:val="24"/>
          <w:szCs w:val="24"/>
          <w:lang w:val="en-US"/>
        </w:rPr>
        <w:t xml:space="preserve">odes employed in </w:t>
      </w:r>
      <w:proofErr w:type="spellStart"/>
      <w:r>
        <w:rPr>
          <w:rFonts w:ascii="Times New Roman" w:hAnsi="Times New Roman" w:cs="Times New Roman"/>
          <w:sz w:val="24"/>
          <w:szCs w:val="24"/>
          <w:lang w:val="en-US"/>
        </w:rPr>
        <w:t>galler</w:t>
      </w:r>
      <w:proofErr w:type="spellEnd"/>
      <w:r>
        <w:rPr>
          <w:rFonts w:ascii="Times New Roman" w:hAnsi="Times New Roman" w:cs="Times New Roman"/>
          <w:sz w:val="24"/>
          <w:szCs w:val="24"/>
          <w:lang w:val="en-US"/>
        </w:rPr>
        <w:t xml:space="preserve">-parasitoid </w:t>
      </w:r>
      <w:r w:rsidRPr="0023222D">
        <w:rPr>
          <w:rFonts w:ascii="Times New Roman" w:hAnsi="Times New Roman" w:cs="Times New Roman"/>
          <w:sz w:val="24"/>
          <w:szCs w:val="24"/>
          <w:lang w:val="en-US"/>
        </w:rPr>
        <w:t xml:space="preserve">interaction network </w:t>
      </w:r>
      <w:proofErr w:type="spellStart"/>
      <w:r w:rsidRPr="0023222D">
        <w:rPr>
          <w:rFonts w:ascii="Times New Roman" w:hAnsi="Times New Roman" w:cs="Times New Roman"/>
          <w:sz w:val="24"/>
          <w:szCs w:val="24"/>
          <w:lang w:val="en-US"/>
        </w:rPr>
        <w:t>organisation</w:t>
      </w:r>
      <w:proofErr w:type="spellEnd"/>
      <w:r w:rsidRPr="0023222D">
        <w:rPr>
          <w:rFonts w:ascii="Times New Roman" w:hAnsi="Times New Roman" w:cs="Times New Roman"/>
          <w:sz w:val="24"/>
          <w:szCs w:val="24"/>
          <w:lang w:val="en-US"/>
        </w:rPr>
        <w:t xml:space="preserve"> to test for </w:t>
      </w:r>
      <w:r>
        <w:rPr>
          <w:rFonts w:ascii="Times New Roman" w:hAnsi="Times New Roman" w:cs="Times New Roman"/>
          <w:sz w:val="24"/>
          <w:szCs w:val="24"/>
          <w:lang w:val="en-US"/>
        </w:rPr>
        <w:t xml:space="preserve">effect of </w:t>
      </w:r>
      <w:r w:rsidRPr="0023222D">
        <w:rPr>
          <w:rFonts w:ascii="Times New Roman" w:hAnsi="Times New Roman" w:cs="Times New Roman"/>
          <w:sz w:val="24"/>
          <w:szCs w:val="24"/>
          <w:lang w:val="en-US"/>
        </w:rPr>
        <w:t xml:space="preserve">each </w:t>
      </w:r>
      <w:proofErr w:type="spellStart"/>
      <w:r>
        <w:rPr>
          <w:rFonts w:ascii="Times New Roman" w:hAnsi="Times New Roman" w:cs="Times New Roman"/>
          <w:sz w:val="24"/>
          <w:szCs w:val="24"/>
          <w:lang w:val="en-US"/>
        </w:rPr>
        <w:t>analysed</w:t>
      </w:r>
      <w:proofErr w:type="spellEnd"/>
      <w:r>
        <w:rPr>
          <w:rFonts w:ascii="Times New Roman" w:hAnsi="Times New Roman" w:cs="Times New Roman"/>
          <w:sz w:val="24"/>
          <w:szCs w:val="24"/>
          <w:lang w:val="en-US"/>
        </w:rPr>
        <w:t xml:space="preserve"> </w:t>
      </w:r>
      <w:r w:rsidRPr="0023222D">
        <w:rPr>
          <w:rFonts w:ascii="Times New Roman" w:hAnsi="Times New Roman" w:cs="Times New Roman"/>
          <w:sz w:val="24"/>
          <w:szCs w:val="24"/>
          <w:lang w:val="en-US"/>
        </w:rPr>
        <w:t>factor</w:t>
      </w:r>
      <w:r>
        <w:rPr>
          <w:rFonts w:ascii="Times New Roman" w:hAnsi="Times New Roman" w:cs="Times New Roman"/>
          <w:sz w:val="24"/>
          <w:szCs w:val="24"/>
          <w:lang w:val="en-US"/>
        </w:rPr>
        <w:t xml:space="preserve"> (see text for acronyms) on modularity and species network role</w:t>
      </w:r>
      <w:r w:rsidRPr="0023222D">
        <w:rPr>
          <w:rFonts w:ascii="Times New Roman" w:hAnsi="Times New Roman" w:cs="Times New Roman"/>
          <w:sz w:val="24"/>
          <w:szCs w:val="24"/>
          <w:lang w:val="en-US"/>
        </w:rPr>
        <w:t xml:space="preserve">. </w:t>
      </w:r>
      <w:r>
        <w:rPr>
          <w:rFonts w:ascii="Times New Roman" w:eastAsia="MS Mincho" w:hAnsi="Times New Roman" w:cs="Times New Roman"/>
          <w:b/>
          <w:sz w:val="24"/>
          <w:szCs w:val="24"/>
          <w:lang w:val="en-GB" w:eastAsia="en-US"/>
        </w:rPr>
        <w:t xml:space="preserve">GPI - </w:t>
      </w:r>
      <w:r>
        <w:rPr>
          <w:rFonts w:ascii="Times New Roman" w:eastAsia="MS Mincho" w:hAnsi="Times New Roman" w:cs="Times New Roman"/>
          <w:sz w:val="24"/>
          <w:szCs w:val="24"/>
          <w:lang w:val="en-GB" w:eastAsia="en-US"/>
        </w:rPr>
        <w:t xml:space="preserve">grouping by both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and host plant (codes as in Table 1, followed by </w:t>
      </w:r>
      <w:r>
        <w:rPr>
          <w:rFonts w:ascii="Times New Roman" w:eastAsia="MS Mincho" w:hAnsi="Times New Roman" w:cs="Times New Roman"/>
          <w:b/>
          <w:sz w:val="24"/>
          <w:szCs w:val="24"/>
          <w:lang w:val="en-GB" w:eastAsia="en-US"/>
        </w:rPr>
        <w:t>g</w:t>
      </w:r>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glomerata</w:t>
      </w:r>
      <w:proofErr w:type="spellEnd"/>
      <w:r>
        <w:rPr>
          <w:rFonts w:ascii="Times New Roman" w:eastAsia="MS Mincho" w:hAnsi="Times New Roman" w:cs="Times New Roman"/>
          <w:sz w:val="24"/>
          <w:szCs w:val="24"/>
          <w:lang w:val="en-GB" w:eastAsia="en-US"/>
        </w:rPr>
        <w:t xml:space="preserve">, and by </w:t>
      </w:r>
      <w:r>
        <w:rPr>
          <w:rFonts w:ascii="Times New Roman" w:eastAsia="MS Mincho" w:hAnsi="Times New Roman" w:cs="Times New Roman"/>
          <w:b/>
          <w:sz w:val="24"/>
          <w:szCs w:val="24"/>
          <w:lang w:val="en-GB" w:eastAsia="en-US"/>
        </w:rPr>
        <w:t>l</w:t>
      </w:r>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laevigata</w:t>
      </w:r>
      <w:proofErr w:type="spellEnd"/>
      <w:r>
        <w:rPr>
          <w:rFonts w:ascii="Times New Roman" w:eastAsia="MS Mincho" w:hAnsi="Times New Roman" w:cs="Times New Roman"/>
          <w:sz w:val="24"/>
          <w:szCs w:val="24"/>
          <w:lang w:val="en-GB" w:eastAsia="en-US"/>
        </w:rPr>
        <w:t>);</w:t>
      </w:r>
      <w:r>
        <w:rPr>
          <w:rFonts w:ascii="Times New Roman" w:hAnsi="Times New Roman" w:cs="Times New Roman"/>
          <w:sz w:val="24"/>
          <w:szCs w:val="24"/>
          <w:lang w:val="en-GB"/>
        </w:rPr>
        <w:t xml:space="preserve"> </w:t>
      </w:r>
      <w:r w:rsidRPr="002A39E5">
        <w:rPr>
          <w:rFonts w:ascii="Times New Roman" w:hAnsi="Times New Roman" w:cs="Times New Roman"/>
          <w:b/>
          <w:sz w:val="24"/>
          <w:szCs w:val="24"/>
          <w:lang w:val="en-GB"/>
        </w:rPr>
        <w:t>GIS -</w:t>
      </w:r>
      <w:r>
        <w:rPr>
          <w:rFonts w:ascii="Times New Roman" w:eastAsia="MS Mincho" w:hAnsi="Times New Roman" w:cs="Times New Roman"/>
          <w:sz w:val="24"/>
          <w:szCs w:val="24"/>
          <w:lang w:val="en-GB" w:eastAsia="en-US"/>
        </w:rPr>
        <w:t xml:space="preserve"> grouping by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only (gall structural effect test, </w:t>
      </w:r>
      <w:r w:rsidRPr="0023222D">
        <w:rPr>
          <w:rFonts w:ascii="Times New Roman" w:eastAsia="MS Mincho" w:hAnsi="Times New Roman" w:cs="Times New Roman"/>
          <w:sz w:val="24"/>
          <w:szCs w:val="24"/>
          <w:lang w:val="en-GB" w:eastAsia="en-US"/>
        </w:rPr>
        <w:t>codes as in Table 1</w:t>
      </w:r>
      <w:r>
        <w:rPr>
          <w:rFonts w:ascii="Times New Roman" w:eastAsia="MS Mincho" w:hAnsi="Times New Roman" w:cs="Times New Roman"/>
          <w:sz w:val="24"/>
          <w:szCs w:val="24"/>
          <w:lang w:val="en-GB" w:eastAsia="en-US"/>
        </w:rPr>
        <w:t xml:space="preserve">); </w:t>
      </w:r>
      <w:r>
        <w:rPr>
          <w:rFonts w:ascii="Times New Roman" w:eastAsia="MS Mincho" w:hAnsi="Times New Roman" w:cs="Times New Roman"/>
          <w:b/>
          <w:sz w:val="24"/>
          <w:szCs w:val="24"/>
          <w:lang w:val="en-GB" w:eastAsia="en-US"/>
        </w:rPr>
        <w:t>GIG -</w:t>
      </w:r>
      <w:r>
        <w:rPr>
          <w:rFonts w:ascii="Times New Roman" w:eastAsia="MS Mincho" w:hAnsi="Times New Roman" w:cs="Times New Roman"/>
          <w:sz w:val="24"/>
          <w:szCs w:val="24"/>
          <w:lang w:val="en-GB" w:eastAsia="en-US"/>
        </w:rPr>
        <w:t xml:space="preserve"> grouping by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genus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phylogeny test);</w:t>
      </w:r>
      <w:r>
        <w:rPr>
          <w:rFonts w:ascii="Times New Roman" w:hAnsi="Times New Roman" w:cs="Times New Roman"/>
          <w:sz w:val="24"/>
          <w:szCs w:val="24"/>
          <w:lang w:val="en-GB"/>
        </w:rPr>
        <w:t xml:space="preserve"> </w:t>
      </w:r>
      <w:r>
        <w:rPr>
          <w:rFonts w:ascii="Times New Roman" w:eastAsia="MS Mincho" w:hAnsi="Times New Roman" w:cs="Times New Roman"/>
          <w:sz w:val="24"/>
          <w:szCs w:val="24"/>
          <w:lang w:val="en-GB" w:eastAsia="en-US"/>
        </w:rPr>
        <w:t xml:space="preserve">and </w:t>
      </w:r>
      <w:r>
        <w:rPr>
          <w:rFonts w:ascii="Times New Roman" w:eastAsia="MS Mincho" w:hAnsi="Times New Roman" w:cs="Times New Roman"/>
          <w:b/>
          <w:sz w:val="24"/>
          <w:szCs w:val="24"/>
          <w:lang w:val="en-GB" w:eastAsia="en-US"/>
        </w:rPr>
        <w:t>HPS -</w:t>
      </w:r>
      <w:r>
        <w:rPr>
          <w:rFonts w:ascii="Times New Roman" w:eastAsia="MS Mincho" w:hAnsi="Times New Roman" w:cs="Times New Roman"/>
          <w:sz w:val="24"/>
          <w:szCs w:val="24"/>
          <w:lang w:val="en-GB" w:eastAsia="en-US"/>
        </w:rPr>
        <w:t xml:space="preserve"> grouping by host plant (host effect test).</w:t>
      </w:r>
    </w:p>
    <w:tbl>
      <w:tblPr>
        <w:tblW w:w="7554" w:type="dxa"/>
        <w:tblInd w:w="55" w:type="dxa"/>
        <w:tblCellMar>
          <w:left w:w="70" w:type="dxa"/>
          <w:right w:w="70" w:type="dxa"/>
        </w:tblCellMar>
        <w:tblLook w:val="04A0" w:firstRow="1" w:lastRow="0" w:firstColumn="1" w:lastColumn="0" w:noHBand="0" w:noVBand="1"/>
      </w:tblPr>
      <w:tblGrid>
        <w:gridCol w:w="2968"/>
        <w:gridCol w:w="1016"/>
        <w:gridCol w:w="709"/>
        <w:gridCol w:w="1619"/>
        <w:gridCol w:w="1242"/>
      </w:tblGrid>
      <w:tr w:rsidR="00CF2E9C" w:rsidRPr="001429A1" w14:paraId="47B49ED7" w14:textId="77777777" w:rsidTr="00CF2E9C">
        <w:trPr>
          <w:trHeight w:val="300"/>
        </w:trPr>
        <w:tc>
          <w:tcPr>
            <w:tcW w:w="2968" w:type="dxa"/>
            <w:tcBorders>
              <w:top w:val="single" w:sz="4" w:space="0" w:color="auto"/>
              <w:left w:val="nil"/>
              <w:bottom w:val="nil"/>
              <w:right w:val="nil"/>
            </w:tcBorders>
            <w:shd w:val="clear" w:color="auto" w:fill="auto"/>
            <w:noWrap/>
            <w:vAlign w:val="center"/>
            <w:hideMark/>
          </w:tcPr>
          <w:p w14:paraId="008E3F70" w14:textId="77777777" w:rsidR="00CF2E9C" w:rsidRPr="001429A1" w:rsidRDefault="00CF2E9C" w:rsidP="00CF2E9C">
            <w:pPr>
              <w:overflowPunct/>
              <w:spacing w:line="240" w:lineRule="auto"/>
              <w:contextualSpacing w:val="0"/>
              <w:jc w:val="center"/>
              <w:rPr>
                <w:rFonts w:ascii="Calibri" w:eastAsia="Times New Roman" w:hAnsi="Calibri" w:cs="Times New Roman"/>
                <w:b/>
                <w:bCs/>
                <w:i/>
                <w:iCs/>
                <w:color w:val="000000"/>
                <w:lang w:val="pt-BR"/>
              </w:rPr>
            </w:pPr>
            <w:proofErr w:type="spellStart"/>
            <w:r w:rsidRPr="001429A1">
              <w:rPr>
                <w:rFonts w:ascii="Calibri" w:eastAsia="Times New Roman" w:hAnsi="Calibri" w:cs="Times New Roman"/>
                <w:b/>
                <w:bCs/>
                <w:i/>
                <w:iCs/>
                <w:color w:val="000000"/>
                <w:lang w:val="pt-BR"/>
              </w:rPr>
              <w:t>Species</w:t>
            </w:r>
            <w:proofErr w:type="spellEnd"/>
          </w:p>
        </w:tc>
        <w:tc>
          <w:tcPr>
            <w:tcW w:w="4586" w:type="dxa"/>
            <w:gridSpan w:val="4"/>
            <w:tcBorders>
              <w:top w:val="single" w:sz="4" w:space="0" w:color="auto"/>
              <w:left w:val="nil"/>
              <w:bottom w:val="nil"/>
              <w:right w:val="nil"/>
            </w:tcBorders>
            <w:shd w:val="clear" w:color="auto" w:fill="auto"/>
            <w:noWrap/>
            <w:vAlign w:val="center"/>
            <w:hideMark/>
          </w:tcPr>
          <w:p w14:paraId="6C244D41" w14:textId="77777777" w:rsidR="00CF2E9C" w:rsidRPr="001429A1" w:rsidRDefault="00CF2E9C" w:rsidP="00CF2E9C">
            <w:pPr>
              <w:overflowPunct/>
              <w:spacing w:line="240" w:lineRule="auto"/>
              <w:contextualSpacing w:val="0"/>
              <w:jc w:val="center"/>
              <w:rPr>
                <w:rFonts w:ascii="Calibri" w:eastAsia="Times New Roman" w:hAnsi="Calibri" w:cs="Times New Roman"/>
                <w:b/>
                <w:bCs/>
                <w:i/>
                <w:iCs/>
                <w:color w:val="000000"/>
                <w:lang w:val="pt-BR"/>
              </w:rPr>
            </w:pPr>
            <w:proofErr w:type="spellStart"/>
            <w:r>
              <w:rPr>
                <w:rFonts w:ascii="Calibri" w:eastAsia="Times New Roman" w:hAnsi="Calibri" w:cs="Times New Roman"/>
                <w:b/>
                <w:bCs/>
                <w:i/>
                <w:iCs/>
                <w:color w:val="000000"/>
                <w:lang w:val="pt-BR"/>
              </w:rPr>
              <w:t>F</w:t>
            </w:r>
            <w:r w:rsidRPr="001429A1">
              <w:rPr>
                <w:rFonts w:ascii="Calibri" w:eastAsia="Times New Roman" w:hAnsi="Calibri" w:cs="Times New Roman"/>
                <w:b/>
                <w:bCs/>
                <w:i/>
                <w:iCs/>
                <w:color w:val="000000"/>
                <w:lang w:val="pt-BR"/>
              </w:rPr>
              <w:t>actor</w:t>
            </w:r>
            <w:proofErr w:type="spellEnd"/>
            <w:r w:rsidRPr="001429A1">
              <w:rPr>
                <w:rFonts w:ascii="Calibri" w:eastAsia="Times New Roman" w:hAnsi="Calibri" w:cs="Times New Roman"/>
                <w:b/>
                <w:bCs/>
                <w:i/>
                <w:iCs/>
                <w:color w:val="000000"/>
                <w:lang w:val="pt-BR"/>
              </w:rPr>
              <w:t xml:space="preserve"> </w:t>
            </w:r>
            <w:proofErr w:type="spellStart"/>
            <w:r w:rsidRPr="001429A1">
              <w:rPr>
                <w:rFonts w:ascii="Calibri" w:eastAsia="Times New Roman" w:hAnsi="Calibri" w:cs="Times New Roman"/>
                <w:b/>
                <w:bCs/>
                <w:i/>
                <w:iCs/>
                <w:color w:val="000000"/>
                <w:lang w:val="pt-BR"/>
              </w:rPr>
              <w:t>analysed</w:t>
            </w:r>
            <w:proofErr w:type="spellEnd"/>
          </w:p>
        </w:tc>
      </w:tr>
      <w:tr w:rsidR="00CF2E9C" w:rsidRPr="001429A1" w14:paraId="039203CF" w14:textId="77777777" w:rsidTr="00CF2E9C">
        <w:trPr>
          <w:trHeight w:val="300"/>
        </w:trPr>
        <w:tc>
          <w:tcPr>
            <w:tcW w:w="2968" w:type="dxa"/>
            <w:tcBorders>
              <w:top w:val="nil"/>
              <w:left w:val="nil"/>
              <w:bottom w:val="single" w:sz="4" w:space="0" w:color="auto"/>
              <w:right w:val="nil"/>
            </w:tcBorders>
            <w:shd w:val="clear" w:color="auto" w:fill="auto"/>
            <w:noWrap/>
            <w:vAlign w:val="center"/>
            <w:hideMark/>
          </w:tcPr>
          <w:p w14:paraId="773E7698" w14:textId="77777777" w:rsidR="00CF2E9C" w:rsidRPr="001429A1" w:rsidRDefault="00CF2E9C" w:rsidP="00CF2E9C">
            <w:pPr>
              <w:overflowPunct/>
              <w:spacing w:line="240" w:lineRule="auto"/>
              <w:contextualSpacing w:val="0"/>
              <w:rPr>
                <w:rFonts w:ascii="Calibri" w:eastAsia="Times New Roman" w:hAnsi="Calibri" w:cs="Times New Roman"/>
                <w:b/>
                <w:bCs/>
                <w:color w:val="000000"/>
                <w:lang w:val="pt-BR"/>
              </w:rPr>
            </w:pPr>
            <w:proofErr w:type="spellStart"/>
            <w:r w:rsidRPr="001429A1">
              <w:rPr>
                <w:rFonts w:ascii="Calibri" w:eastAsia="Times New Roman" w:hAnsi="Calibri" w:cs="Times New Roman"/>
                <w:b/>
                <w:bCs/>
                <w:color w:val="000000"/>
                <w:lang w:val="pt-BR"/>
              </w:rPr>
              <w:t>Galling</w:t>
            </w:r>
            <w:proofErr w:type="spellEnd"/>
            <w:r w:rsidRPr="001429A1">
              <w:rPr>
                <w:rFonts w:ascii="Calibri" w:eastAsia="Times New Roman" w:hAnsi="Calibri" w:cs="Times New Roman"/>
                <w:b/>
                <w:bCs/>
                <w:color w:val="000000"/>
                <w:lang w:val="pt-BR"/>
              </w:rPr>
              <w:t xml:space="preserve"> </w:t>
            </w:r>
            <w:proofErr w:type="spellStart"/>
            <w:r w:rsidRPr="001429A1">
              <w:rPr>
                <w:rFonts w:ascii="Calibri" w:eastAsia="Times New Roman" w:hAnsi="Calibri" w:cs="Times New Roman"/>
                <w:b/>
                <w:bCs/>
                <w:color w:val="000000"/>
                <w:lang w:val="pt-BR"/>
              </w:rPr>
              <w:t>species</w:t>
            </w:r>
            <w:proofErr w:type="spellEnd"/>
          </w:p>
        </w:tc>
        <w:tc>
          <w:tcPr>
            <w:tcW w:w="1016" w:type="dxa"/>
            <w:tcBorders>
              <w:top w:val="nil"/>
              <w:left w:val="nil"/>
              <w:bottom w:val="single" w:sz="4" w:space="0" w:color="auto"/>
              <w:right w:val="nil"/>
            </w:tcBorders>
            <w:shd w:val="clear" w:color="auto" w:fill="auto"/>
            <w:noWrap/>
            <w:vAlign w:val="center"/>
            <w:hideMark/>
          </w:tcPr>
          <w:p w14:paraId="325892EA" w14:textId="77777777" w:rsidR="00CF2E9C" w:rsidRPr="001429A1" w:rsidRDefault="00CF2E9C" w:rsidP="00CF2E9C">
            <w:pPr>
              <w:overflowPunct/>
              <w:spacing w:line="240" w:lineRule="auto"/>
              <w:contextualSpacing w:val="0"/>
              <w:jc w:val="center"/>
              <w:rPr>
                <w:rFonts w:ascii="Calibri" w:eastAsia="Times New Roman" w:hAnsi="Calibri" w:cs="Times New Roman"/>
                <w:b/>
                <w:bCs/>
                <w:color w:val="000000"/>
                <w:lang w:val="pt-BR"/>
              </w:rPr>
            </w:pPr>
            <w:r w:rsidRPr="001429A1">
              <w:rPr>
                <w:rFonts w:ascii="Calibri" w:eastAsia="Times New Roman" w:hAnsi="Calibri" w:cs="Times New Roman"/>
                <w:b/>
                <w:bCs/>
                <w:color w:val="000000"/>
                <w:lang w:val="pt-BR"/>
              </w:rPr>
              <w:t>GPI</w:t>
            </w:r>
          </w:p>
        </w:tc>
        <w:tc>
          <w:tcPr>
            <w:tcW w:w="709" w:type="dxa"/>
            <w:tcBorders>
              <w:top w:val="nil"/>
              <w:left w:val="nil"/>
              <w:bottom w:val="single" w:sz="4" w:space="0" w:color="auto"/>
              <w:right w:val="nil"/>
            </w:tcBorders>
            <w:shd w:val="clear" w:color="auto" w:fill="auto"/>
            <w:noWrap/>
            <w:vAlign w:val="center"/>
            <w:hideMark/>
          </w:tcPr>
          <w:p w14:paraId="0B08F1DA" w14:textId="77777777" w:rsidR="00CF2E9C" w:rsidRPr="001429A1" w:rsidRDefault="00CF2E9C" w:rsidP="00CF2E9C">
            <w:pPr>
              <w:overflowPunct/>
              <w:spacing w:line="240" w:lineRule="auto"/>
              <w:contextualSpacing w:val="0"/>
              <w:jc w:val="center"/>
              <w:rPr>
                <w:rFonts w:ascii="Calibri" w:eastAsia="Times New Roman" w:hAnsi="Calibri" w:cs="Times New Roman"/>
                <w:b/>
                <w:bCs/>
                <w:color w:val="000000"/>
                <w:lang w:val="pt-BR"/>
              </w:rPr>
            </w:pPr>
            <w:r w:rsidRPr="001429A1">
              <w:rPr>
                <w:rFonts w:ascii="Calibri" w:eastAsia="Times New Roman" w:hAnsi="Calibri" w:cs="Times New Roman"/>
                <w:b/>
                <w:bCs/>
                <w:color w:val="000000"/>
                <w:lang w:val="pt-BR"/>
              </w:rPr>
              <w:t>GIS</w:t>
            </w:r>
          </w:p>
        </w:tc>
        <w:tc>
          <w:tcPr>
            <w:tcW w:w="1619" w:type="dxa"/>
            <w:tcBorders>
              <w:top w:val="nil"/>
              <w:left w:val="nil"/>
              <w:bottom w:val="single" w:sz="4" w:space="0" w:color="auto"/>
              <w:right w:val="nil"/>
            </w:tcBorders>
            <w:shd w:val="clear" w:color="auto" w:fill="auto"/>
            <w:noWrap/>
            <w:vAlign w:val="center"/>
            <w:hideMark/>
          </w:tcPr>
          <w:p w14:paraId="7132FFAD" w14:textId="77777777" w:rsidR="00CF2E9C" w:rsidRPr="001429A1" w:rsidRDefault="00CF2E9C" w:rsidP="00CF2E9C">
            <w:pPr>
              <w:overflowPunct/>
              <w:spacing w:line="240" w:lineRule="auto"/>
              <w:contextualSpacing w:val="0"/>
              <w:jc w:val="center"/>
              <w:rPr>
                <w:rFonts w:ascii="Calibri" w:eastAsia="Times New Roman" w:hAnsi="Calibri" w:cs="Times New Roman"/>
                <w:b/>
                <w:bCs/>
                <w:color w:val="000000"/>
                <w:lang w:val="pt-BR"/>
              </w:rPr>
            </w:pPr>
            <w:r w:rsidRPr="001429A1">
              <w:rPr>
                <w:rFonts w:ascii="Calibri" w:eastAsia="Times New Roman" w:hAnsi="Calibri" w:cs="Times New Roman"/>
                <w:b/>
                <w:bCs/>
                <w:color w:val="000000"/>
                <w:lang w:val="pt-BR"/>
              </w:rPr>
              <w:t>GIG</w:t>
            </w:r>
          </w:p>
        </w:tc>
        <w:tc>
          <w:tcPr>
            <w:tcW w:w="1242" w:type="dxa"/>
            <w:tcBorders>
              <w:top w:val="nil"/>
              <w:left w:val="nil"/>
              <w:bottom w:val="single" w:sz="4" w:space="0" w:color="auto"/>
              <w:right w:val="nil"/>
            </w:tcBorders>
            <w:shd w:val="clear" w:color="auto" w:fill="auto"/>
            <w:noWrap/>
            <w:vAlign w:val="center"/>
            <w:hideMark/>
          </w:tcPr>
          <w:p w14:paraId="4C8774A0" w14:textId="77777777" w:rsidR="00CF2E9C" w:rsidRPr="001429A1" w:rsidRDefault="00CF2E9C" w:rsidP="00CF2E9C">
            <w:pPr>
              <w:overflowPunct/>
              <w:spacing w:line="240" w:lineRule="auto"/>
              <w:contextualSpacing w:val="0"/>
              <w:jc w:val="center"/>
              <w:rPr>
                <w:rFonts w:ascii="Calibri" w:eastAsia="Times New Roman" w:hAnsi="Calibri" w:cs="Times New Roman"/>
                <w:b/>
                <w:bCs/>
                <w:color w:val="000000"/>
                <w:lang w:val="pt-BR"/>
              </w:rPr>
            </w:pPr>
            <w:r w:rsidRPr="001429A1">
              <w:rPr>
                <w:rFonts w:ascii="Calibri" w:eastAsia="Times New Roman" w:hAnsi="Calibri" w:cs="Times New Roman"/>
                <w:b/>
                <w:bCs/>
                <w:color w:val="000000"/>
                <w:lang w:val="pt-BR"/>
              </w:rPr>
              <w:t>HPS</w:t>
            </w:r>
          </w:p>
        </w:tc>
      </w:tr>
      <w:tr w:rsidR="00CF2E9C" w:rsidRPr="001429A1" w14:paraId="3CB167B8" w14:textId="77777777" w:rsidTr="00CF2E9C">
        <w:trPr>
          <w:trHeight w:val="300"/>
        </w:trPr>
        <w:tc>
          <w:tcPr>
            <w:tcW w:w="2968" w:type="dxa"/>
            <w:tcBorders>
              <w:top w:val="nil"/>
              <w:left w:val="nil"/>
              <w:bottom w:val="nil"/>
              <w:right w:val="nil"/>
            </w:tcBorders>
            <w:shd w:val="clear" w:color="auto" w:fill="auto"/>
            <w:noWrap/>
            <w:vAlign w:val="center"/>
            <w:hideMark/>
          </w:tcPr>
          <w:p w14:paraId="13A8BBF9"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Asphondylia</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glomeratae</w:t>
            </w:r>
            <w:proofErr w:type="spellEnd"/>
            <w:r w:rsidRPr="001429A1">
              <w:rPr>
                <w:rFonts w:ascii="Calibri" w:eastAsia="Times New Roman" w:hAnsi="Calibri" w:cs="Times New Roman"/>
                <w:i/>
                <w:iCs/>
                <w:color w:val="000000"/>
                <w:lang w:val="pt-BR"/>
              </w:rPr>
              <w:t xml:space="preserve"> </w:t>
            </w:r>
          </w:p>
        </w:tc>
        <w:tc>
          <w:tcPr>
            <w:tcW w:w="1016" w:type="dxa"/>
            <w:tcBorders>
              <w:top w:val="nil"/>
              <w:left w:val="nil"/>
              <w:bottom w:val="nil"/>
              <w:right w:val="nil"/>
            </w:tcBorders>
            <w:shd w:val="clear" w:color="auto" w:fill="auto"/>
            <w:noWrap/>
            <w:vAlign w:val="center"/>
            <w:hideMark/>
          </w:tcPr>
          <w:p w14:paraId="4B3FF388"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Vei_l</w:t>
            </w:r>
            <w:proofErr w:type="spellEnd"/>
          </w:p>
        </w:tc>
        <w:tc>
          <w:tcPr>
            <w:tcW w:w="709" w:type="dxa"/>
            <w:vMerge w:val="restart"/>
            <w:tcBorders>
              <w:top w:val="nil"/>
              <w:left w:val="nil"/>
              <w:right w:val="nil"/>
            </w:tcBorders>
            <w:shd w:val="clear" w:color="auto" w:fill="auto"/>
            <w:noWrap/>
            <w:vAlign w:val="center"/>
            <w:hideMark/>
          </w:tcPr>
          <w:p w14:paraId="6F6E8B75"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Vei</w:t>
            </w:r>
            <w:proofErr w:type="spellEnd"/>
          </w:p>
        </w:tc>
        <w:tc>
          <w:tcPr>
            <w:tcW w:w="1619" w:type="dxa"/>
            <w:vMerge w:val="restart"/>
            <w:tcBorders>
              <w:top w:val="nil"/>
              <w:left w:val="nil"/>
              <w:right w:val="nil"/>
            </w:tcBorders>
            <w:shd w:val="clear" w:color="auto" w:fill="auto"/>
            <w:noWrap/>
            <w:vAlign w:val="center"/>
            <w:hideMark/>
          </w:tcPr>
          <w:p w14:paraId="7EE90CA6"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Asphondylia</w:t>
            </w:r>
            <w:proofErr w:type="spellEnd"/>
          </w:p>
        </w:tc>
        <w:tc>
          <w:tcPr>
            <w:tcW w:w="1242" w:type="dxa"/>
            <w:tcBorders>
              <w:top w:val="nil"/>
              <w:left w:val="nil"/>
              <w:bottom w:val="nil"/>
              <w:right w:val="nil"/>
            </w:tcBorders>
            <w:shd w:val="clear" w:color="auto" w:fill="auto"/>
            <w:noWrap/>
            <w:vAlign w:val="center"/>
            <w:hideMark/>
          </w:tcPr>
          <w:p w14:paraId="4D9733F7"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75B0BB15" w14:textId="77777777" w:rsidTr="00CF2E9C">
        <w:trPr>
          <w:trHeight w:val="300"/>
        </w:trPr>
        <w:tc>
          <w:tcPr>
            <w:tcW w:w="2968" w:type="dxa"/>
            <w:tcBorders>
              <w:top w:val="nil"/>
              <w:left w:val="nil"/>
              <w:bottom w:val="nil"/>
              <w:right w:val="nil"/>
            </w:tcBorders>
            <w:shd w:val="clear" w:color="auto" w:fill="auto"/>
            <w:noWrap/>
            <w:vAlign w:val="center"/>
            <w:hideMark/>
          </w:tcPr>
          <w:p w14:paraId="7CE4C147"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
        </w:tc>
        <w:tc>
          <w:tcPr>
            <w:tcW w:w="1016" w:type="dxa"/>
            <w:tcBorders>
              <w:top w:val="nil"/>
              <w:left w:val="nil"/>
              <w:bottom w:val="nil"/>
              <w:right w:val="nil"/>
            </w:tcBorders>
            <w:shd w:val="clear" w:color="auto" w:fill="auto"/>
            <w:noWrap/>
            <w:vAlign w:val="center"/>
            <w:hideMark/>
          </w:tcPr>
          <w:p w14:paraId="6ED7ACE9"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Vei_g</w:t>
            </w:r>
            <w:proofErr w:type="spellEnd"/>
          </w:p>
        </w:tc>
        <w:tc>
          <w:tcPr>
            <w:tcW w:w="709" w:type="dxa"/>
            <w:vMerge/>
            <w:tcBorders>
              <w:left w:val="nil"/>
              <w:bottom w:val="nil"/>
              <w:right w:val="nil"/>
            </w:tcBorders>
            <w:shd w:val="clear" w:color="auto" w:fill="auto"/>
            <w:noWrap/>
            <w:vAlign w:val="center"/>
            <w:hideMark/>
          </w:tcPr>
          <w:p w14:paraId="63116B0A"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619" w:type="dxa"/>
            <w:vMerge/>
            <w:tcBorders>
              <w:left w:val="nil"/>
              <w:right w:val="nil"/>
            </w:tcBorders>
            <w:shd w:val="clear" w:color="auto" w:fill="auto"/>
            <w:noWrap/>
            <w:vAlign w:val="center"/>
            <w:hideMark/>
          </w:tcPr>
          <w:p w14:paraId="2E445D57"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0FBD8C01"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3233050E" w14:textId="77777777" w:rsidTr="00CF2E9C">
        <w:trPr>
          <w:trHeight w:val="300"/>
        </w:trPr>
        <w:tc>
          <w:tcPr>
            <w:tcW w:w="2968" w:type="dxa"/>
            <w:tcBorders>
              <w:top w:val="nil"/>
              <w:left w:val="nil"/>
              <w:bottom w:val="nil"/>
              <w:right w:val="nil"/>
            </w:tcBorders>
            <w:shd w:val="clear" w:color="auto" w:fill="auto"/>
            <w:noWrap/>
            <w:vAlign w:val="center"/>
            <w:hideMark/>
          </w:tcPr>
          <w:p w14:paraId="180601BA"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Asphondylia</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moehni</w:t>
            </w:r>
            <w:proofErr w:type="spellEnd"/>
            <w:r w:rsidRPr="001429A1">
              <w:rPr>
                <w:rFonts w:ascii="Calibri" w:eastAsia="Times New Roman" w:hAnsi="Calibri" w:cs="Times New Roman"/>
                <w:i/>
                <w:iCs/>
                <w:color w:val="000000"/>
                <w:lang w:val="pt-BR"/>
              </w:rPr>
              <w:t xml:space="preserve"> </w:t>
            </w:r>
          </w:p>
        </w:tc>
        <w:tc>
          <w:tcPr>
            <w:tcW w:w="1016" w:type="dxa"/>
            <w:tcBorders>
              <w:top w:val="nil"/>
              <w:left w:val="nil"/>
              <w:bottom w:val="nil"/>
              <w:right w:val="nil"/>
            </w:tcBorders>
            <w:shd w:val="clear" w:color="auto" w:fill="auto"/>
            <w:noWrap/>
            <w:vAlign w:val="center"/>
            <w:hideMark/>
          </w:tcPr>
          <w:p w14:paraId="397D0208"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Sho_l</w:t>
            </w:r>
            <w:proofErr w:type="spellEnd"/>
          </w:p>
        </w:tc>
        <w:tc>
          <w:tcPr>
            <w:tcW w:w="709" w:type="dxa"/>
            <w:vMerge w:val="restart"/>
            <w:tcBorders>
              <w:top w:val="nil"/>
              <w:left w:val="nil"/>
              <w:right w:val="nil"/>
            </w:tcBorders>
            <w:shd w:val="clear" w:color="auto" w:fill="auto"/>
            <w:noWrap/>
            <w:vAlign w:val="center"/>
            <w:hideMark/>
          </w:tcPr>
          <w:p w14:paraId="0BC3AEFF"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Sho</w:t>
            </w:r>
            <w:proofErr w:type="spellEnd"/>
          </w:p>
        </w:tc>
        <w:tc>
          <w:tcPr>
            <w:tcW w:w="1619" w:type="dxa"/>
            <w:vMerge/>
            <w:tcBorders>
              <w:left w:val="nil"/>
              <w:right w:val="nil"/>
            </w:tcBorders>
            <w:shd w:val="clear" w:color="auto" w:fill="auto"/>
            <w:noWrap/>
            <w:vAlign w:val="center"/>
            <w:hideMark/>
          </w:tcPr>
          <w:p w14:paraId="6D1D280D"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12967C80"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6403751A" w14:textId="77777777" w:rsidTr="00CF2E9C">
        <w:trPr>
          <w:trHeight w:val="300"/>
        </w:trPr>
        <w:tc>
          <w:tcPr>
            <w:tcW w:w="2968" w:type="dxa"/>
            <w:tcBorders>
              <w:top w:val="nil"/>
              <w:left w:val="nil"/>
              <w:bottom w:val="nil"/>
              <w:right w:val="nil"/>
            </w:tcBorders>
            <w:shd w:val="clear" w:color="auto" w:fill="auto"/>
            <w:noWrap/>
            <w:vAlign w:val="center"/>
            <w:hideMark/>
          </w:tcPr>
          <w:p w14:paraId="6A55B9A8"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
        </w:tc>
        <w:tc>
          <w:tcPr>
            <w:tcW w:w="1016" w:type="dxa"/>
            <w:tcBorders>
              <w:top w:val="nil"/>
              <w:left w:val="nil"/>
              <w:bottom w:val="nil"/>
              <w:right w:val="nil"/>
            </w:tcBorders>
            <w:shd w:val="clear" w:color="auto" w:fill="auto"/>
            <w:noWrap/>
            <w:vAlign w:val="center"/>
            <w:hideMark/>
          </w:tcPr>
          <w:p w14:paraId="75C05E7C"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Sho_g</w:t>
            </w:r>
            <w:proofErr w:type="spellEnd"/>
          </w:p>
        </w:tc>
        <w:tc>
          <w:tcPr>
            <w:tcW w:w="709" w:type="dxa"/>
            <w:vMerge/>
            <w:tcBorders>
              <w:left w:val="nil"/>
              <w:bottom w:val="nil"/>
              <w:right w:val="nil"/>
            </w:tcBorders>
            <w:shd w:val="clear" w:color="auto" w:fill="auto"/>
            <w:noWrap/>
            <w:vAlign w:val="center"/>
            <w:hideMark/>
          </w:tcPr>
          <w:p w14:paraId="6FF5AFEF"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619" w:type="dxa"/>
            <w:vMerge/>
            <w:tcBorders>
              <w:left w:val="nil"/>
              <w:bottom w:val="nil"/>
              <w:right w:val="nil"/>
            </w:tcBorders>
            <w:shd w:val="clear" w:color="auto" w:fill="auto"/>
            <w:noWrap/>
            <w:vAlign w:val="center"/>
            <w:hideMark/>
          </w:tcPr>
          <w:p w14:paraId="3F6B4B73"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123A5CB6"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207893CE" w14:textId="77777777" w:rsidTr="00CF2E9C">
        <w:trPr>
          <w:trHeight w:val="300"/>
        </w:trPr>
        <w:tc>
          <w:tcPr>
            <w:tcW w:w="2968" w:type="dxa"/>
            <w:tcBorders>
              <w:top w:val="nil"/>
              <w:left w:val="nil"/>
              <w:bottom w:val="nil"/>
              <w:right w:val="nil"/>
            </w:tcBorders>
            <w:shd w:val="clear" w:color="auto" w:fill="auto"/>
            <w:noWrap/>
            <w:vAlign w:val="center"/>
            <w:hideMark/>
          </w:tcPr>
          <w:p w14:paraId="73B04F1E"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Liodiplosis</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conica</w:t>
            </w:r>
            <w:proofErr w:type="spellEnd"/>
            <w:r w:rsidRPr="001429A1">
              <w:rPr>
                <w:rFonts w:ascii="Calibri" w:eastAsia="Times New Roman" w:hAnsi="Calibri" w:cs="Times New Roman"/>
                <w:i/>
                <w:iCs/>
                <w:color w:val="000000"/>
                <w:lang w:val="pt-BR"/>
              </w:rPr>
              <w:t xml:space="preserve"> </w:t>
            </w:r>
          </w:p>
        </w:tc>
        <w:tc>
          <w:tcPr>
            <w:tcW w:w="1016" w:type="dxa"/>
            <w:tcBorders>
              <w:top w:val="nil"/>
              <w:left w:val="nil"/>
              <w:bottom w:val="nil"/>
              <w:right w:val="nil"/>
            </w:tcBorders>
            <w:shd w:val="clear" w:color="auto" w:fill="auto"/>
            <w:noWrap/>
            <w:vAlign w:val="center"/>
            <w:hideMark/>
          </w:tcPr>
          <w:p w14:paraId="4DD82896"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Con_l</w:t>
            </w:r>
            <w:proofErr w:type="spellEnd"/>
          </w:p>
        </w:tc>
        <w:tc>
          <w:tcPr>
            <w:tcW w:w="709" w:type="dxa"/>
            <w:tcBorders>
              <w:top w:val="nil"/>
              <w:left w:val="nil"/>
              <w:bottom w:val="nil"/>
              <w:right w:val="nil"/>
            </w:tcBorders>
            <w:shd w:val="clear" w:color="auto" w:fill="auto"/>
            <w:noWrap/>
            <w:vAlign w:val="center"/>
            <w:hideMark/>
          </w:tcPr>
          <w:p w14:paraId="7899D18A"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Con</w:t>
            </w:r>
            <w:proofErr w:type="spellEnd"/>
          </w:p>
        </w:tc>
        <w:tc>
          <w:tcPr>
            <w:tcW w:w="1619" w:type="dxa"/>
            <w:vMerge w:val="restart"/>
            <w:tcBorders>
              <w:top w:val="nil"/>
              <w:left w:val="nil"/>
              <w:right w:val="nil"/>
            </w:tcBorders>
            <w:shd w:val="clear" w:color="auto" w:fill="auto"/>
            <w:noWrap/>
            <w:vAlign w:val="center"/>
            <w:hideMark/>
          </w:tcPr>
          <w:p w14:paraId="40088D2D"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Liodiplosis</w:t>
            </w:r>
            <w:proofErr w:type="spellEnd"/>
          </w:p>
        </w:tc>
        <w:tc>
          <w:tcPr>
            <w:tcW w:w="1242" w:type="dxa"/>
            <w:tcBorders>
              <w:top w:val="nil"/>
              <w:left w:val="nil"/>
              <w:bottom w:val="nil"/>
              <w:right w:val="nil"/>
            </w:tcBorders>
            <w:shd w:val="clear" w:color="auto" w:fill="auto"/>
            <w:noWrap/>
            <w:vAlign w:val="center"/>
            <w:hideMark/>
          </w:tcPr>
          <w:p w14:paraId="231CBC82"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7AFA774E" w14:textId="77777777" w:rsidTr="00CF2E9C">
        <w:trPr>
          <w:trHeight w:val="300"/>
        </w:trPr>
        <w:tc>
          <w:tcPr>
            <w:tcW w:w="2968" w:type="dxa"/>
            <w:tcBorders>
              <w:top w:val="nil"/>
              <w:left w:val="nil"/>
              <w:bottom w:val="nil"/>
              <w:right w:val="nil"/>
            </w:tcBorders>
            <w:shd w:val="clear" w:color="auto" w:fill="auto"/>
            <w:noWrap/>
            <w:vAlign w:val="center"/>
            <w:hideMark/>
          </w:tcPr>
          <w:p w14:paraId="4CCB11BD"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Liodiplosis</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cylindrica</w:t>
            </w:r>
            <w:proofErr w:type="spellEnd"/>
          </w:p>
        </w:tc>
        <w:tc>
          <w:tcPr>
            <w:tcW w:w="1016" w:type="dxa"/>
            <w:tcBorders>
              <w:top w:val="nil"/>
              <w:left w:val="nil"/>
              <w:bottom w:val="nil"/>
              <w:right w:val="nil"/>
            </w:tcBorders>
            <w:shd w:val="clear" w:color="auto" w:fill="auto"/>
            <w:noWrap/>
            <w:vAlign w:val="center"/>
            <w:hideMark/>
          </w:tcPr>
          <w:p w14:paraId="25745993"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Cyl_g</w:t>
            </w:r>
            <w:proofErr w:type="spellEnd"/>
          </w:p>
        </w:tc>
        <w:tc>
          <w:tcPr>
            <w:tcW w:w="709" w:type="dxa"/>
            <w:tcBorders>
              <w:top w:val="nil"/>
              <w:left w:val="nil"/>
              <w:bottom w:val="nil"/>
              <w:right w:val="nil"/>
            </w:tcBorders>
            <w:shd w:val="clear" w:color="auto" w:fill="auto"/>
            <w:noWrap/>
            <w:vAlign w:val="center"/>
            <w:hideMark/>
          </w:tcPr>
          <w:p w14:paraId="7B9D350A"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Cyl</w:t>
            </w:r>
            <w:proofErr w:type="spellEnd"/>
          </w:p>
        </w:tc>
        <w:tc>
          <w:tcPr>
            <w:tcW w:w="1619" w:type="dxa"/>
            <w:vMerge/>
            <w:tcBorders>
              <w:left w:val="nil"/>
              <w:right w:val="nil"/>
            </w:tcBorders>
            <w:shd w:val="clear" w:color="auto" w:fill="auto"/>
            <w:noWrap/>
            <w:vAlign w:val="center"/>
            <w:hideMark/>
          </w:tcPr>
          <w:p w14:paraId="5908BC43"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3F2B4B74"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15905AC3" w14:textId="77777777" w:rsidTr="00CF2E9C">
        <w:trPr>
          <w:trHeight w:val="300"/>
        </w:trPr>
        <w:tc>
          <w:tcPr>
            <w:tcW w:w="2968" w:type="dxa"/>
            <w:tcBorders>
              <w:top w:val="nil"/>
              <w:left w:val="nil"/>
              <w:bottom w:val="nil"/>
              <w:right w:val="nil"/>
            </w:tcBorders>
            <w:shd w:val="clear" w:color="auto" w:fill="auto"/>
            <w:noWrap/>
            <w:vAlign w:val="center"/>
            <w:hideMark/>
          </w:tcPr>
          <w:p w14:paraId="75BFE731"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Liodiplosis</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spherica</w:t>
            </w:r>
            <w:proofErr w:type="spellEnd"/>
          </w:p>
        </w:tc>
        <w:tc>
          <w:tcPr>
            <w:tcW w:w="1016" w:type="dxa"/>
            <w:tcBorders>
              <w:top w:val="nil"/>
              <w:left w:val="nil"/>
              <w:bottom w:val="nil"/>
              <w:right w:val="nil"/>
            </w:tcBorders>
            <w:shd w:val="clear" w:color="auto" w:fill="auto"/>
            <w:noWrap/>
            <w:vAlign w:val="center"/>
            <w:hideMark/>
          </w:tcPr>
          <w:p w14:paraId="5E152661"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Sph_l</w:t>
            </w:r>
            <w:proofErr w:type="spellEnd"/>
          </w:p>
        </w:tc>
        <w:tc>
          <w:tcPr>
            <w:tcW w:w="709" w:type="dxa"/>
            <w:vMerge w:val="restart"/>
            <w:tcBorders>
              <w:top w:val="nil"/>
              <w:left w:val="nil"/>
              <w:right w:val="nil"/>
            </w:tcBorders>
            <w:shd w:val="clear" w:color="auto" w:fill="auto"/>
            <w:noWrap/>
            <w:vAlign w:val="center"/>
            <w:hideMark/>
          </w:tcPr>
          <w:p w14:paraId="6C6E4083"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Sph</w:t>
            </w:r>
            <w:proofErr w:type="spellEnd"/>
          </w:p>
        </w:tc>
        <w:tc>
          <w:tcPr>
            <w:tcW w:w="1619" w:type="dxa"/>
            <w:vMerge/>
            <w:tcBorders>
              <w:left w:val="nil"/>
              <w:right w:val="nil"/>
            </w:tcBorders>
            <w:shd w:val="clear" w:color="auto" w:fill="auto"/>
            <w:noWrap/>
            <w:vAlign w:val="center"/>
            <w:hideMark/>
          </w:tcPr>
          <w:p w14:paraId="5CADC34B"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112A0F0F"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46CAB560" w14:textId="77777777" w:rsidTr="00CF2E9C">
        <w:trPr>
          <w:trHeight w:val="300"/>
        </w:trPr>
        <w:tc>
          <w:tcPr>
            <w:tcW w:w="2968" w:type="dxa"/>
            <w:tcBorders>
              <w:top w:val="nil"/>
              <w:left w:val="nil"/>
              <w:bottom w:val="nil"/>
              <w:right w:val="nil"/>
            </w:tcBorders>
            <w:shd w:val="clear" w:color="auto" w:fill="auto"/>
            <w:noWrap/>
            <w:vAlign w:val="center"/>
            <w:hideMark/>
          </w:tcPr>
          <w:p w14:paraId="5DF6BA0A"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
        </w:tc>
        <w:tc>
          <w:tcPr>
            <w:tcW w:w="1016" w:type="dxa"/>
            <w:tcBorders>
              <w:top w:val="nil"/>
              <w:left w:val="nil"/>
              <w:bottom w:val="nil"/>
              <w:right w:val="nil"/>
            </w:tcBorders>
            <w:shd w:val="clear" w:color="auto" w:fill="auto"/>
            <w:noWrap/>
            <w:vAlign w:val="center"/>
            <w:hideMark/>
          </w:tcPr>
          <w:p w14:paraId="5D4BEB3F"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Sph_g</w:t>
            </w:r>
            <w:proofErr w:type="spellEnd"/>
          </w:p>
        </w:tc>
        <w:tc>
          <w:tcPr>
            <w:tcW w:w="709" w:type="dxa"/>
            <w:vMerge/>
            <w:tcBorders>
              <w:left w:val="nil"/>
              <w:bottom w:val="nil"/>
              <w:right w:val="nil"/>
            </w:tcBorders>
            <w:shd w:val="clear" w:color="auto" w:fill="auto"/>
            <w:noWrap/>
            <w:vAlign w:val="center"/>
            <w:hideMark/>
          </w:tcPr>
          <w:p w14:paraId="448CB304"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619" w:type="dxa"/>
            <w:vMerge/>
            <w:tcBorders>
              <w:left w:val="nil"/>
              <w:bottom w:val="nil"/>
              <w:right w:val="nil"/>
            </w:tcBorders>
            <w:shd w:val="clear" w:color="auto" w:fill="auto"/>
            <w:noWrap/>
            <w:vAlign w:val="center"/>
            <w:hideMark/>
          </w:tcPr>
          <w:p w14:paraId="64BC8634"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2F756C5B"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0A88AF73" w14:textId="77777777" w:rsidTr="00CF2E9C">
        <w:trPr>
          <w:trHeight w:val="300"/>
        </w:trPr>
        <w:tc>
          <w:tcPr>
            <w:tcW w:w="2968" w:type="dxa"/>
            <w:tcBorders>
              <w:top w:val="nil"/>
              <w:left w:val="nil"/>
              <w:bottom w:val="nil"/>
              <w:right w:val="nil"/>
            </w:tcBorders>
            <w:shd w:val="clear" w:color="auto" w:fill="auto"/>
            <w:noWrap/>
            <w:vAlign w:val="center"/>
            <w:hideMark/>
          </w:tcPr>
          <w:p w14:paraId="699D074D"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Mikaniadiplosis</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annulipes</w:t>
            </w:r>
            <w:proofErr w:type="spellEnd"/>
            <w:r w:rsidRPr="001429A1">
              <w:rPr>
                <w:rFonts w:ascii="Calibri" w:eastAsia="Times New Roman" w:hAnsi="Calibri" w:cs="Times New Roman"/>
                <w:i/>
                <w:iCs/>
                <w:color w:val="000000"/>
                <w:lang w:val="pt-BR"/>
              </w:rPr>
              <w:t xml:space="preserve"> </w:t>
            </w:r>
          </w:p>
        </w:tc>
        <w:tc>
          <w:tcPr>
            <w:tcW w:w="1016" w:type="dxa"/>
            <w:tcBorders>
              <w:top w:val="nil"/>
              <w:left w:val="nil"/>
              <w:bottom w:val="nil"/>
              <w:right w:val="nil"/>
            </w:tcBorders>
            <w:shd w:val="clear" w:color="auto" w:fill="auto"/>
            <w:noWrap/>
            <w:vAlign w:val="center"/>
            <w:hideMark/>
          </w:tcPr>
          <w:p w14:paraId="482E1699"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Fus_l</w:t>
            </w:r>
            <w:proofErr w:type="spellEnd"/>
          </w:p>
        </w:tc>
        <w:tc>
          <w:tcPr>
            <w:tcW w:w="709" w:type="dxa"/>
            <w:vMerge w:val="restart"/>
            <w:tcBorders>
              <w:top w:val="nil"/>
              <w:left w:val="nil"/>
              <w:right w:val="nil"/>
            </w:tcBorders>
            <w:shd w:val="clear" w:color="auto" w:fill="auto"/>
            <w:noWrap/>
            <w:vAlign w:val="center"/>
            <w:hideMark/>
          </w:tcPr>
          <w:p w14:paraId="2B25CE90"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Fus</w:t>
            </w:r>
          </w:p>
        </w:tc>
        <w:tc>
          <w:tcPr>
            <w:tcW w:w="1619" w:type="dxa"/>
            <w:vMerge w:val="restart"/>
            <w:tcBorders>
              <w:top w:val="nil"/>
              <w:left w:val="nil"/>
              <w:right w:val="nil"/>
            </w:tcBorders>
            <w:shd w:val="clear" w:color="auto" w:fill="auto"/>
            <w:noWrap/>
            <w:vAlign w:val="center"/>
            <w:hideMark/>
          </w:tcPr>
          <w:p w14:paraId="64724220"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Mikaniadiplosis</w:t>
            </w:r>
            <w:proofErr w:type="spellEnd"/>
          </w:p>
        </w:tc>
        <w:tc>
          <w:tcPr>
            <w:tcW w:w="1242" w:type="dxa"/>
            <w:tcBorders>
              <w:top w:val="nil"/>
              <w:left w:val="nil"/>
              <w:bottom w:val="nil"/>
              <w:right w:val="nil"/>
            </w:tcBorders>
            <w:shd w:val="clear" w:color="auto" w:fill="auto"/>
            <w:noWrap/>
            <w:vAlign w:val="center"/>
            <w:hideMark/>
          </w:tcPr>
          <w:p w14:paraId="0E5FC156"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5C2B4C69" w14:textId="77777777" w:rsidTr="00CF2E9C">
        <w:trPr>
          <w:trHeight w:val="300"/>
        </w:trPr>
        <w:tc>
          <w:tcPr>
            <w:tcW w:w="2968" w:type="dxa"/>
            <w:tcBorders>
              <w:top w:val="nil"/>
              <w:left w:val="nil"/>
              <w:bottom w:val="nil"/>
              <w:right w:val="nil"/>
            </w:tcBorders>
            <w:shd w:val="clear" w:color="auto" w:fill="auto"/>
            <w:noWrap/>
            <w:vAlign w:val="center"/>
            <w:hideMark/>
          </w:tcPr>
          <w:p w14:paraId="38BF92E3"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
        </w:tc>
        <w:tc>
          <w:tcPr>
            <w:tcW w:w="1016" w:type="dxa"/>
            <w:tcBorders>
              <w:top w:val="nil"/>
              <w:left w:val="nil"/>
              <w:bottom w:val="nil"/>
              <w:right w:val="nil"/>
            </w:tcBorders>
            <w:shd w:val="clear" w:color="auto" w:fill="auto"/>
            <w:noWrap/>
            <w:vAlign w:val="center"/>
            <w:hideMark/>
          </w:tcPr>
          <w:p w14:paraId="2872EC94"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Fus_g</w:t>
            </w:r>
            <w:proofErr w:type="spellEnd"/>
          </w:p>
        </w:tc>
        <w:tc>
          <w:tcPr>
            <w:tcW w:w="709" w:type="dxa"/>
            <w:vMerge/>
            <w:tcBorders>
              <w:left w:val="nil"/>
              <w:bottom w:val="nil"/>
              <w:right w:val="nil"/>
            </w:tcBorders>
            <w:shd w:val="clear" w:color="auto" w:fill="auto"/>
            <w:noWrap/>
            <w:vAlign w:val="center"/>
            <w:hideMark/>
          </w:tcPr>
          <w:p w14:paraId="5BEAA2A3"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619" w:type="dxa"/>
            <w:vMerge/>
            <w:tcBorders>
              <w:left w:val="nil"/>
              <w:bottom w:val="nil"/>
              <w:right w:val="nil"/>
            </w:tcBorders>
            <w:shd w:val="clear" w:color="auto" w:fill="auto"/>
            <w:noWrap/>
            <w:vAlign w:val="center"/>
            <w:hideMark/>
          </w:tcPr>
          <w:p w14:paraId="536E1BE2"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
        </w:tc>
        <w:tc>
          <w:tcPr>
            <w:tcW w:w="1242" w:type="dxa"/>
            <w:tcBorders>
              <w:top w:val="nil"/>
              <w:left w:val="nil"/>
              <w:bottom w:val="nil"/>
              <w:right w:val="nil"/>
            </w:tcBorders>
            <w:shd w:val="clear" w:color="auto" w:fill="auto"/>
            <w:noWrap/>
            <w:vAlign w:val="center"/>
            <w:hideMark/>
          </w:tcPr>
          <w:p w14:paraId="423090AE"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71056E40" w14:textId="77777777" w:rsidTr="00CF2E9C">
        <w:trPr>
          <w:trHeight w:val="300"/>
        </w:trPr>
        <w:tc>
          <w:tcPr>
            <w:tcW w:w="2968" w:type="dxa"/>
            <w:tcBorders>
              <w:top w:val="nil"/>
              <w:left w:val="nil"/>
              <w:bottom w:val="nil"/>
              <w:right w:val="nil"/>
            </w:tcBorders>
            <w:shd w:val="clear" w:color="auto" w:fill="auto"/>
            <w:noWrap/>
            <w:vAlign w:val="center"/>
            <w:hideMark/>
          </w:tcPr>
          <w:p w14:paraId="041F32E3" w14:textId="77777777" w:rsidR="00CF2E9C" w:rsidRPr="001429A1" w:rsidRDefault="00CF2E9C" w:rsidP="00CF2E9C">
            <w:pPr>
              <w:overflowPunct/>
              <w:spacing w:line="240" w:lineRule="auto"/>
              <w:ind w:firstLine="371"/>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Perasphondylia</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mikaniae</w:t>
            </w:r>
            <w:proofErr w:type="spellEnd"/>
          </w:p>
        </w:tc>
        <w:tc>
          <w:tcPr>
            <w:tcW w:w="1016" w:type="dxa"/>
            <w:tcBorders>
              <w:top w:val="nil"/>
              <w:left w:val="nil"/>
              <w:bottom w:val="nil"/>
              <w:right w:val="nil"/>
            </w:tcBorders>
            <w:shd w:val="clear" w:color="auto" w:fill="auto"/>
            <w:noWrap/>
            <w:vAlign w:val="center"/>
            <w:hideMark/>
          </w:tcPr>
          <w:p w14:paraId="3BEFE0AB"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Bud_g</w:t>
            </w:r>
            <w:proofErr w:type="spellEnd"/>
          </w:p>
        </w:tc>
        <w:tc>
          <w:tcPr>
            <w:tcW w:w="709" w:type="dxa"/>
            <w:tcBorders>
              <w:top w:val="nil"/>
              <w:left w:val="nil"/>
              <w:bottom w:val="nil"/>
              <w:right w:val="nil"/>
            </w:tcBorders>
            <w:shd w:val="clear" w:color="auto" w:fill="auto"/>
            <w:noWrap/>
            <w:vAlign w:val="center"/>
            <w:hideMark/>
          </w:tcPr>
          <w:p w14:paraId="7C8ACE6B"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roofErr w:type="spellStart"/>
            <w:r w:rsidRPr="001429A1">
              <w:rPr>
                <w:rFonts w:ascii="Calibri" w:eastAsia="Times New Roman" w:hAnsi="Calibri" w:cs="Times New Roman"/>
                <w:color w:val="000000"/>
                <w:lang w:val="pt-BR"/>
              </w:rPr>
              <w:t>Bud</w:t>
            </w:r>
            <w:proofErr w:type="spellEnd"/>
          </w:p>
        </w:tc>
        <w:tc>
          <w:tcPr>
            <w:tcW w:w="1619" w:type="dxa"/>
            <w:tcBorders>
              <w:top w:val="nil"/>
              <w:left w:val="nil"/>
              <w:bottom w:val="nil"/>
              <w:right w:val="nil"/>
            </w:tcBorders>
            <w:shd w:val="clear" w:color="auto" w:fill="auto"/>
            <w:noWrap/>
            <w:vAlign w:val="center"/>
            <w:hideMark/>
          </w:tcPr>
          <w:p w14:paraId="741DD7F4"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Perasphondylia</w:t>
            </w:r>
            <w:proofErr w:type="spellEnd"/>
          </w:p>
        </w:tc>
        <w:tc>
          <w:tcPr>
            <w:tcW w:w="1242" w:type="dxa"/>
            <w:tcBorders>
              <w:top w:val="nil"/>
              <w:left w:val="nil"/>
              <w:bottom w:val="nil"/>
              <w:right w:val="nil"/>
            </w:tcBorders>
            <w:shd w:val="clear" w:color="auto" w:fill="auto"/>
            <w:noWrap/>
            <w:vAlign w:val="center"/>
            <w:hideMark/>
          </w:tcPr>
          <w:p w14:paraId="37F299DC"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r>
      <w:tr w:rsidR="00CF2E9C" w:rsidRPr="001429A1" w14:paraId="04D08FAE" w14:textId="77777777" w:rsidTr="00CF2E9C">
        <w:trPr>
          <w:trHeight w:val="300"/>
        </w:trPr>
        <w:tc>
          <w:tcPr>
            <w:tcW w:w="2968" w:type="dxa"/>
            <w:tcBorders>
              <w:top w:val="single" w:sz="4" w:space="0" w:color="auto"/>
              <w:left w:val="nil"/>
              <w:bottom w:val="nil"/>
              <w:right w:val="nil"/>
            </w:tcBorders>
            <w:shd w:val="clear" w:color="auto" w:fill="auto"/>
            <w:noWrap/>
            <w:vAlign w:val="center"/>
            <w:hideMark/>
          </w:tcPr>
          <w:p w14:paraId="78638B93" w14:textId="77777777" w:rsidR="00CF2E9C" w:rsidRPr="001429A1" w:rsidRDefault="00CF2E9C" w:rsidP="00CF2E9C">
            <w:pPr>
              <w:overflowPunct/>
              <w:spacing w:line="240" w:lineRule="auto"/>
              <w:contextualSpacing w:val="0"/>
              <w:rPr>
                <w:rFonts w:ascii="Calibri" w:eastAsia="Times New Roman" w:hAnsi="Calibri" w:cs="Times New Roman"/>
                <w:b/>
                <w:bCs/>
                <w:color w:val="000000"/>
                <w:lang w:val="pt-BR"/>
              </w:rPr>
            </w:pPr>
            <w:proofErr w:type="spellStart"/>
            <w:r w:rsidRPr="001429A1">
              <w:rPr>
                <w:rFonts w:ascii="Calibri" w:eastAsia="Times New Roman" w:hAnsi="Calibri" w:cs="Times New Roman"/>
                <w:b/>
                <w:bCs/>
                <w:color w:val="000000"/>
                <w:lang w:val="pt-BR"/>
              </w:rPr>
              <w:t>Plant</w:t>
            </w:r>
            <w:proofErr w:type="spellEnd"/>
            <w:r w:rsidRPr="001429A1">
              <w:rPr>
                <w:rFonts w:ascii="Calibri" w:eastAsia="Times New Roman" w:hAnsi="Calibri" w:cs="Times New Roman"/>
                <w:b/>
                <w:bCs/>
                <w:color w:val="000000"/>
                <w:lang w:val="pt-BR"/>
              </w:rPr>
              <w:t xml:space="preserve"> </w:t>
            </w:r>
            <w:proofErr w:type="spellStart"/>
            <w:r w:rsidRPr="001429A1">
              <w:rPr>
                <w:rFonts w:ascii="Calibri" w:eastAsia="Times New Roman" w:hAnsi="Calibri" w:cs="Times New Roman"/>
                <w:b/>
                <w:bCs/>
                <w:color w:val="000000"/>
                <w:lang w:val="pt-BR"/>
              </w:rPr>
              <w:t>species</w:t>
            </w:r>
            <w:proofErr w:type="spellEnd"/>
          </w:p>
        </w:tc>
        <w:tc>
          <w:tcPr>
            <w:tcW w:w="1016" w:type="dxa"/>
            <w:tcBorders>
              <w:top w:val="single" w:sz="4" w:space="0" w:color="auto"/>
              <w:left w:val="nil"/>
              <w:bottom w:val="nil"/>
              <w:right w:val="nil"/>
            </w:tcBorders>
            <w:shd w:val="clear" w:color="auto" w:fill="auto"/>
            <w:noWrap/>
            <w:vAlign w:val="center"/>
            <w:hideMark/>
          </w:tcPr>
          <w:p w14:paraId="1DEE9033"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c>
          <w:tcPr>
            <w:tcW w:w="709" w:type="dxa"/>
            <w:tcBorders>
              <w:top w:val="single" w:sz="4" w:space="0" w:color="auto"/>
              <w:left w:val="nil"/>
              <w:bottom w:val="nil"/>
              <w:right w:val="nil"/>
            </w:tcBorders>
            <w:shd w:val="clear" w:color="auto" w:fill="auto"/>
            <w:noWrap/>
            <w:vAlign w:val="center"/>
            <w:hideMark/>
          </w:tcPr>
          <w:p w14:paraId="641EA980"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c>
          <w:tcPr>
            <w:tcW w:w="1619" w:type="dxa"/>
            <w:tcBorders>
              <w:top w:val="single" w:sz="4" w:space="0" w:color="auto"/>
              <w:left w:val="nil"/>
              <w:bottom w:val="nil"/>
              <w:right w:val="nil"/>
            </w:tcBorders>
            <w:shd w:val="clear" w:color="auto" w:fill="auto"/>
            <w:noWrap/>
            <w:vAlign w:val="center"/>
            <w:hideMark/>
          </w:tcPr>
          <w:p w14:paraId="07597D74"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r w:rsidRPr="001429A1">
              <w:rPr>
                <w:rFonts w:ascii="Calibri" w:eastAsia="Times New Roman" w:hAnsi="Calibri" w:cs="Times New Roman"/>
                <w:i/>
                <w:iCs/>
                <w:color w:val="000000"/>
                <w:lang w:val="pt-BR"/>
              </w:rPr>
              <w:t> </w:t>
            </w:r>
          </w:p>
        </w:tc>
        <w:tc>
          <w:tcPr>
            <w:tcW w:w="1242" w:type="dxa"/>
            <w:tcBorders>
              <w:top w:val="single" w:sz="4" w:space="0" w:color="auto"/>
              <w:left w:val="nil"/>
              <w:bottom w:val="nil"/>
              <w:right w:val="nil"/>
            </w:tcBorders>
            <w:shd w:val="clear" w:color="auto" w:fill="auto"/>
            <w:noWrap/>
            <w:vAlign w:val="center"/>
            <w:hideMark/>
          </w:tcPr>
          <w:p w14:paraId="0F2E787A"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r>
      <w:tr w:rsidR="00CF2E9C" w:rsidRPr="001429A1" w14:paraId="03CDEEAD" w14:textId="77777777" w:rsidTr="00CF2E9C">
        <w:trPr>
          <w:trHeight w:val="300"/>
        </w:trPr>
        <w:tc>
          <w:tcPr>
            <w:tcW w:w="2968" w:type="dxa"/>
            <w:tcBorders>
              <w:top w:val="nil"/>
              <w:left w:val="nil"/>
              <w:bottom w:val="nil"/>
              <w:right w:val="nil"/>
            </w:tcBorders>
            <w:shd w:val="clear" w:color="auto" w:fill="auto"/>
            <w:noWrap/>
            <w:vAlign w:val="center"/>
            <w:hideMark/>
          </w:tcPr>
          <w:p w14:paraId="5024B1E5" w14:textId="77777777" w:rsidR="00CF2E9C" w:rsidRPr="001429A1" w:rsidRDefault="00CF2E9C" w:rsidP="00CF2E9C">
            <w:pPr>
              <w:overflowPunct/>
              <w:spacing w:line="240" w:lineRule="auto"/>
              <w:ind w:firstLine="229"/>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Mikania</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glomerata</w:t>
            </w:r>
            <w:proofErr w:type="spellEnd"/>
            <w:r w:rsidRPr="001429A1">
              <w:rPr>
                <w:rFonts w:ascii="Calibri" w:eastAsia="Times New Roman" w:hAnsi="Calibri" w:cs="Times New Roman"/>
                <w:color w:val="000000"/>
                <w:lang w:val="pt-BR"/>
              </w:rPr>
              <w:t xml:space="preserve"> (g)</w:t>
            </w:r>
          </w:p>
        </w:tc>
        <w:tc>
          <w:tcPr>
            <w:tcW w:w="1016" w:type="dxa"/>
            <w:tcBorders>
              <w:top w:val="nil"/>
              <w:left w:val="nil"/>
              <w:bottom w:val="nil"/>
              <w:right w:val="nil"/>
            </w:tcBorders>
            <w:shd w:val="clear" w:color="auto" w:fill="auto"/>
            <w:noWrap/>
            <w:vAlign w:val="center"/>
            <w:hideMark/>
          </w:tcPr>
          <w:p w14:paraId="2AC97410"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709" w:type="dxa"/>
            <w:tcBorders>
              <w:top w:val="nil"/>
              <w:left w:val="nil"/>
              <w:bottom w:val="nil"/>
              <w:right w:val="nil"/>
            </w:tcBorders>
            <w:shd w:val="clear" w:color="auto" w:fill="auto"/>
            <w:noWrap/>
            <w:vAlign w:val="center"/>
            <w:hideMark/>
          </w:tcPr>
          <w:p w14:paraId="0D764370"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619" w:type="dxa"/>
            <w:tcBorders>
              <w:top w:val="nil"/>
              <w:left w:val="nil"/>
              <w:bottom w:val="nil"/>
              <w:right w:val="nil"/>
            </w:tcBorders>
            <w:shd w:val="clear" w:color="auto" w:fill="auto"/>
            <w:noWrap/>
            <w:vAlign w:val="center"/>
            <w:hideMark/>
          </w:tcPr>
          <w:p w14:paraId="0D05C6F4"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p>
        </w:tc>
        <w:tc>
          <w:tcPr>
            <w:tcW w:w="1242" w:type="dxa"/>
            <w:tcBorders>
              <w:top w:val="nil"/>
              <w:left w:val="nil"/>
              <w:bottom w:val="nil"/>
              <w:right w:val="nil"/>
            </w:tcBorders>
            <w:shd w:val="clear" w:color="auto" w:fill="auto"/>
            <w:noWrap/>
            <w:vAlign w:val="center"/>
            <w:hideMark/>
          </w:tcPr>
          <w:p w14:paraId="31AE3903"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glomerata</w:t>
            </w:r>
            <w:proofErr w:type="spellEnd"/>
          </w:p>
        </w:tc>
      </w:tr>
      <w:tr w:rsidR="00CF2E9C" w:rsidRPr="001429A1" w14:paraId="0553B0DF" w14:textId="77777777" w:rsidTr="00CF2E9C">
        <w:trPr>
          <w:trHeight w:val="300"/>
        </w:trPr>
        <w:tc>
          <w:tcPr>
            <w:tcW w:w="2968" w:type="dxa"/>
            <w:tcBorders>
              <w:top w:val="nil"/>
              <w:left w:val="nil"/>
              <w:bottom w:val="single" w:sz="4" w:space="0" w:color="auto"/>
              <w:right w:val="nil"/>
            </w:tcBorders>
            <w:shd w:val="clear" w:color="auto" w:fill="auto"/>
            <w:noWrap/>
            <w:vAlign w:val="center"/>
            <w:hideMark/>
          </w:tcPr>
          <w:p w14:paraId="0E4A1A5F" w14:textId="77777777" w:rsidR="00CF2E9C" w:rsidRPr="001429A1" w:rsidRDefault="00CF2E9C" w:rsidP="00CF2E9C">
            <w:pPr>
              <w:overflowPunct/>
              <w:spacing w:line="240" w:lineRule="auto"/>
              <w:ind w:firstLine="229"/>
              <w:contextualSpacing w:val="0"/>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Mikania</w:t>
            </w:r>
            <w:proofErr w:type="spellEnd"/>
            <w:r w:rsidRPr="001429A1">
              <w:rPr>
                <w:rFonts w:ascii="Calibri" w:eastAsia="Times New Roman" w:hAnsi="Calibri" w:cs="Times New Roman"/>
                <w:i/>
                <w:iCs/>
                <w:color w:val="000000"/>
                <w:lang w:val="pt-BR"/>
              </w:rPr>
              <w:t xml:space="preserve"> </w:t>
            </w:r>
            <w:proofErr w:type="spellStart"/>
            <w:r w:rsidRPr="001429A1">
              <w:rPr>
                <w:rFonts w:ascii="Calibri" w:eastAsia="Times New Roman" w:hAnsi="Calibri" w:cs="Times New Roman"/>
                <w:i/>
                <w:iCs/>
                <w:color w:val="000000"/>
                <w:lang w:val="pt-BR"/>
              </w:rPr>
              <w:t>laevigata</w:t>
            </w:r>
            <w:proofErr w:type="spellEnd"/>
            <w:r w:rsidRPr="001429A1">
              <w:rPr>
                <w:rFonts w:ascii="Calibri" w:eastAsia="Times New Roman" w:hAnsi="Calibri" w:cs="Times New Roman"/>
                <w:color w:val="000000"/>
                <w:lang w:val="pt-BR"/>
              </w:rPr>
              <w:t xml:space="preserve"> (l)</w:t>
            </w:r>
          </w:p>
        </w:tc>
        <w:tc>
          <w:tcPr>
            <w:tcW w:w="1016" w:type="dxa"/>
            <w:tcBorders>
              <w:top w:val="nil"/>
              <w:left w:val="nil"/>
              <w:bottom w:val="single" w:sz="4" w:space="0" w:color="auto"/>
              <w:right w:val="nil"/>
            </w:tcBorders>
            <w:shd w:val="clear" w:color="auto" w:fill="auto"/>
            <w:noWrap/>
            <w:vAlign w:val="center"/>
            <w:hideMark/>
          </w:tcPr>
          <w:p w14:paraId="4BE278D7"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c>
          <w:tcPr>
            <w:tcW w:w="709" w:type="dxa"/>
            <w:tcBorders>
              <w:top w:val="nil"/>
              <w:left w:val="nil"/>
              <w:bottom w:val="single" w:sz="4" w:space="0" w:color="auto"/>
              <w:right w:val="nil"/>
            </w:tcBorders>
            <w:shd w:val="clear" w:color="auto" w:fill="auto"/>
            <w:noWrap/>
            <w:vAlign w:val="center"/>
            <w:hideMark/>
          </w:tcPr>
          <w:p w14:paraId="4A42B123"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c>
          <w:tcPr>
            <w:tcW w:w="1619" w:type="dxa"/>
            <w:tcBorders>
              <w:top w:val="nil"/>
              <w:left w:val="nil"/>
              <w:bottom w:val="single" w:sz="4" w:space="0" w:color="auto"/>
              <w:right w:val="nil"/>
            </w:tcBorders>
            <w:shd w:val="clear" w:color="auto" w:fill="auto"/>
            <w:noWrap/>
            <w:vAlign w:val="center"/>
            <w:hideMark/>
          </w:tcPr>
          <w:p w14:paraId="7B926E2B" w14:textId="77777777" w:rsidR="00CF2E9C" w:rsidRPr="001429A1" w:rsidRDefault="00CF2E9C" w:rsidP="00CF2E9C">
            <w:pPr>
              <w:overflowPunct/>
              <w:spacing w:line="240" w:lineRule="auto"/>
              <w:contextualSpacing w:val="0"/>
              <w:jc w:val="center"/>
              <w:rPr>
                <w:rFonts w:ascii="Calibri" w:eastAsia="Times New Roman" w:hAnsi="Calibri" w:cs="Times New Roman"/>
                <w:color w:val="000000"/>
                <w:lang w:val="pt-BR"/>
              </w:rPr>
            </w:pPr>
            <w:r w:rsidRPr="001429A1">
              <w:rPr>
                <w:rFonts w:ascii="Calibri" w:eastAsia="Times New Roman" w:hAnsi="Calibri" w:cs="Times New Roman"/>
                <w:color w:val="000000"/>
                <w:lang w:val="pt-BR"/>
              </w:rPr>
              <w:t> </w:t>
            </w:r>
          </w:p>
        </w:tc>
        <w:tc>
          <w:tcPr>
            <w:tcW w:w="1242" w:type="dxa"/>
            <w:tcBorders>
              <w:top w:val="nil"/>
              <w:left w:val="nil"/>
              <w:bottom w:val="single" w:sz="4" w:space="0" w:color="auto"/>
              <w:right w:val="nil"/>
            </w:tcBorders>
            <w:shd w:val="clear" w:color="auto" w:fill="auto"/>
            <w:noWrap/>
            <w:vAlign w:val="center"/>
            <w:hideMark/>
          </w:tcPr>
          <w:p w14:paraId="3B995B63" w14:textId="77777777" w:rsidR="00CF2E9C" w:rsidRPr="001429A1" w:rsidRDefault="00CF2E9C" w:rsidP="00CF2E9C">
            <w:pPr>
              <w:overflowPunct/>
              <w:spacing w:line="240" w:lineRule="auto"/>
              <w:contextualSpacing w:val="0"/>
              <w:jc w:val="center"/>
              <w:rPr>
                <w:rFonts w:ascii="Calibri" w:eastAsia="Times New Roman" w:hAnsi="Calibri" w:cs="Times New Roman"/>
                <w:i/>
                <w:iCs/>
                <w:color w:val="000000"/>
                <w:lang w:val="pt-BR"/>
              </w:rPr>
            </w:pPr>
            <w:proofErr w:type="spellStart"/>
            <w:r w:rsidRPr="001429A1">
              <w:rPr>
                <w:rFonts w:ascii="Calibri" w:eastAsia="Times New Roman" w:hAnsi="Calibri" w:cs="Times New Roman"/>
                <w:i/>
                <w:iCs/>
                <w:color w:val="000000"/>
                <w:lang w:val="pt-BR"/>
              </w:rPr>
              <w:t>laevigata</w:t>
            </w:r>
            <w:proofErr w:type="spellEnd"/>
          </w:p>
        </w:tc>
      </w:tr>
    </w:tbl>
    <w:p w14:paraId="1C76D531" w14:textId="77777777" w:rsidR="008546BB" w:rsidRDefault="008546BB" w:rsidP="00CF2E9C">
      <w:pPr>
        <w:spacing w:line="480" w:lineRule="auto"/>
        <w:jc w:val="both"/>
        <w:rPr>
          <w:rFonts w:ascii="Times New Roman" w:hAnsi="Times New Roman" w:cs="Times New Roman"/>
          <w:b/>
          <w:sz w:val="24"/>
          <w:szCs w:val="24"/>
          <w:lang w:val="en-GB"/>
        </w:rPr>
      </w:pPr>
      <w:bookmarkStart w:id="5" w:name="_Toc534702809"/>
      <w:r>
        <w:rPr>
          <w:rFonts w:ascii="Times New Roman" w:hAnsi="Times New Roman" w:cs="Times New Roman"/>
          <w:b/>
          <w:sz w:val="24"/>
          <w:szCs w:val="24"/>
          <w:lang w:val="en-GB"/>
        </w:rPr>
        <w:br w:type="page"/>
      </w:r>
    </w:p>
    <w:p w14:paraId="1BC4C5AD" w14:textId="77777777" w:rsidR="008546BB" w:rsidRPr="007E173E" w:rsidRDefault="008546BB" w:rsidP="008546BB">
      <w:pPr>
        <w:pStyle w:val="Caption"/>
        <w:keepNext/>
        <w:spacing w:line="480" w:lineRule="auto"/>
        <w:jc w:val="both"/>
      </w:pPr>
      <w:r w:rsidRPr="00437693">
        <w:rPr>
          <w:noProof/>
          <w:lang w:val="en-US" w:eastAsia="en-US"/>
        </w:rPr>
        <w:lastRenderedPageBreak/>
        <mc:AlternateContent>
          <mc:Choice Requires="wps">
            <w:drawing>
              <wp:anchor distT="0" distB="0" distL="114300" distR="114300" simplePos="0" relativeHeight="251663360" behindDoc="0" locked="0" layoutInCell="1" allowOverlap="1" wp14:anchorId="66E045C7" wp14:editId="44E1CB85">
                <wp:simplePos x="0" y="0"/>
                <wp:positionH relativeFrom="column">
                  <wp:posOffset>0</wp:posOffset>
                </wp:positionH>
                <wp:positionV relativeFrom="paragraph">
                  <wp:posOffset>1943100</wp:posOffset>
                </wp:positionV>
                <wp:extent cx="6121400" cy="3429000"/>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6121400" cy="3429000"/>
                        </a:xfrm>
                        <a:prstGeom prst="rect">
                          <a:avLst/>
                        </a:prstGeom>
                        <a:noFill/>
                        <a:ln>
                          <a:noFill/>
                        </a:ln>
                      </wps:spPr>
                      <wps:style>
                        <a:lnRef idx="0">
                          <a:scrgbClr r="0" g="0" b="0"/>
                        </a:lnRef>
                        <a:fillRef idx="0">
                          <a:scrgbClr r="0" g="0" b="0"/>
                        </a:fillRef>
                        <a:effectRef idx="0">
                          <a:scrgbClr r="0" g="0" b="0"/>
                        </a:effectRef>
                        <a:fontRef idx="minor"/>
                      </wps:style>
                      <wps:txbx>
                        <w:txbxContent>
                          <w:tbl>
                            <w:tblPr>
                              <w:tblW w:w="9639" w:type="dxa"/>
                              <w:tblCellMar>
                                <w:left w:w="0" w:type="dxa"/>
                                <w:right w:w="0" w:type="dxa"/>
                              </w:tblCellMar>
                              <w:tblLook w:val="04A0" w:firstRow="1" w:lastRow="0" w:firstColumn="1" w:lastColumn="0" w:noHBand="0" w:noVBand="1"/>
                            </w:tblPr>
                            <w:tblGrid>
                              <w:gridCol w:w="1667"/>
                              <w:gridCol w:w="1137"/>
                              <w:gridCol w:w="1132"/>
                              <w:gridCol w:w="850"/>
                              <w:gridCol w:w="1027"/>
                              <w:gridCol w:w="1276"/>
                              <w:gridCol w:w="1276"/>
                              <w:gridCol w:w="1274"/>
                            </w:tblGrid>
                            <w:tr w:rsidR="00374DAF" w:rsidRPr="00E8282A" w14:paraId="272A6291" w14:textId="77777777" w:rsidTr="00CF2E9C">
                              <w:trPr>
                                <w:trHeight w:val="620"/>
                              </w:trPr>
                              <w:tc>
                                <w:tcPr>
                                  <w:tcW w:w="1666" w:type="dxa"/>
                                  <w:tcBorders>
                                    <w:top w:val="single" w:sz="8" w:space="0" w:color="292934"/>
                                    <w:bottom w:val="single" w:sz="8" w:space="0" w:color="292934"/>
                                  </w:tcBorders>
                                  <w:shd w:val="clear" w:color="auto" w:fill="auto"/>
                                  <w:vAlign w:val="center"/>
                                </w:tcPr>
                                <w:p w14:paraId="6B7ABA3A" w14:textId="77777777" w:rsidR="00374DAF" w:rsidRPr="00E8282A" w:rsidRDefault="00374DAF">
                                  <w:pPr>
                                    <w:spacing w:line="240" w:lineRule="auto"/>
                                    <w:jc w:val="center"/>
                                    <w:rPr>
                                      <w:rFonts w:ascii="Times New Roman" w:eastAsia="Times New Roman" w:hAnsi="Times New Roman" w:cs="Times New Roman"/>
                                      <w:b/>
                                      <w:bCs/>
                                      <w:lang w:val="en-GB" w:eastAsia="en-US"/>
                                    </w:rPr>
                                  </w:pPr>
                                  <w:r w:rsidRPr="00E8282A">
                                    <w:rPr>
                                      <w:rFonts w:ascii="Times New Roman" w:eastAsia="Times New Roman" w:hAnsi="Times New Roman" w:cs="Times New Roman"/>
                                      <w:b/>
                                      <w:bCs/>
                                      <w:lang w:val="en-GB" w:eastAsia="en-US"/>
                                    </w:rPr>
                                    <w:t>Galling species</w:t>
                                  </w:r>
                                  <w:bookmarkStart w:id="6" w:name="__UnoMark__1639_14405001161"/>
                                  <w:bookmarkEnd w:id="6"/>
                                </w:p>
                              </w:tc>
                              <w:tc>
                                <w:tcPr>
                                  <w:tcW w:w="1136" w:type="dxa"/>
                                  <w:tcBorders>
                                    <w:top w:val="single" w:sz="8" w:space="0" w:color="292934"/>
                                    <w:bottom w:val="single" w:sz="8" w:space="0" w:color="292934"/>
                                  </w:tcBorders>
                                  <w:shd w:val="clear" w:color="auto" w:fill="auto"/>
                                  <w:vAlign w:val="center"/>
                                </w:tcPr>
                                <w:p w14:paraId="5E473D0D" w14:textId="77777777" w:rsidR="00374DAF" w:rsidRPr="00E8282A" w:rsidRDefault="00374DAF">
                                  <w:pPr>
                                    <w:spacing w:line="240" w:lineRule="auto"/>
                                    <w:jc w:val="center"/>
                                    <w:rPr>
                                      <w:rFonts w:ascii="Times New Roman" w:eastAsia="Times New Roman" w:hAnsi="Times New Roman" w:cs="Times New Roman"/>
                                      <w:b/>
                                      <w:bCs/>
                                      <w:i/>
                                      <w:iCs/>
                                      <w:lang w:val="en-GB" w:eastAsia="en-US"/>
                                    </w:rPr>
                                  </w:pPr>
                                  <w:bookmarkStart w:id="7" w:name="__UnoMark__1640_14405001161"/>
                                  <w:bookmarkEnd w:id="7"/>
                                  <w:proofErr w:type="spellStart"/>
                                  <w:r w:rsidRPr="00E8282A">
                                    <w:rPr>
                                      <w:rFonts w:ascii="Times New Roman" w:eastAsia="Times New Roman" w:hAnsi="Times New Roman" w:cs="Times New Roman"/>
                                      <w:b/>
                                      <w:bCs/>
                                      <w:i/>
                                      <w:iCs/>
                                      <w:lang w:val="en-GB" w:eastAsia="en-US"/>
                                    </w:rPr>
                                    <w:t>Mikania</w:t>
                                  </w:r>
                                  <w:proofErr w:type="spellEnd"/>
                                  <w:r w:rsidRPr="00E8282A">
                                    <w:rPr>
                                      <w:rFonts w:ascii="Times New Roman" w:eastAsia="Times New Roman" w:hAnsi="Times New Roman" w:cs="Times New Roman"/>
                                      <w:b/>
                                      <w:bCs/>
                                      <w:i/>
                                      <w:iCs/>
                                      <w:lang w:val="en-GB" w:eastAsia="en-US"/>
                                    </w:rPr>
                                    <w:t xml:space="preserve"> </w:t>
                                  </w:r>
                                  <w:proofErr w:type="spellStart"/>
                                  <w:r w:rsidRPr="00E8282A">
                                    <w:rPr>
                                      <w:rFonts w:ascii="Times New Roman" w:eastAsia="Times New Roman" w:hAnsi="Times New Roman" w:cs="Times New Roman"/>
                                      <w:b/>
                                      <w:bCs/>
                                      <w:i/>
                                      <w:iCs/>
                                      <w:lang w:val="en-GB" w:eastAsia="en-US"/>
                                    </w:rPr>
                                    <w:t>glomerata</w:t>
                                  </w:r>
                                  <w:bookmarkStart w:id="8" w:name="__UnoMark__1641_14405001161"/>
                                  <w:bookmarkEnd w:id="8"/>
                                  <w:proofErr w:type="spellEnd"/>
                                </w:p>
                              </w:tc>
                              <w:tc>
                                <w:tcPr>
                                  <w:tcW w:w="1132" w:type="dxa"/>
                                  <w:tcBorders>
                                    <w:top w:val="single" w:sz="8" w:space="0" w:color="292934"/>
                                    <w:bottom w:val="single" w:sz="8" w:space="0" w:color="292934"/>
                                  </w:tcBorders>
                                  <w:shd w:val="clear" w:color="auto" w:fill="auto"/>
                                  <w:vAlign w:val="center"/>
                                </w:tcPr>
                                <w:p w14:paraId="6DFE10D5" w14:textId="77777777" w:rsidR="00374DAF" w:rsidRPr="00E8282A" w:rsidRDefault="00374DAF">
                                  <w:pPr>
                                    <w:spacing w:line="240" w:lineRule="auto"/>
                                    <w:jc w:val="center"/>
                                    <w:rPr>
                                      <w:rFonts w:ascii="Times New Roman" w:eastAsia="Times New Roman" w:hAnsi="Times New Roman" w:cs="Times New Roman"/>
                                      <w:b/>
                                      <w:bCs/>
                                      <w:i/>
                                      <w:iCs/>
                                      <w:lang w:val="en-GB" w:eastAsia="en-US"/>
                                    </w:rPr>
                                  </w:pPr>
                                  <w:bookmarkStart w:id="9" w:name="__UnoMark__1642_14405001161"/>
                                  <w:bookmarkEnd w:id="9"/>
                                  <w:proofErr w:type="spellStart"/>
                                  <w:r w:rsidRPr="00E8282A">
                                    <w:rPr>
                                      <w:rFonts w:ascii="Times New Roman" w:eastAsia="Times New Roman" w:hAnsi="Times New Roman" w:cs="Times New Roman"/>
                                      <w:b/>
                                      <w:bCs/>
                                      <w:i/>
                                      <w:iCs/>
                                      <w:lang w:val="en-GB" w:eastAsia="en-US"/>
                                    </w:rPr>
                                    <w:t>Mikania</w:t>
                                  </w:r>
                                  <w:proofErr w:type="spellEnd"/>
                                  <w:r w:rsidRPr="00E8282A">
                                    <w:rPr>
                                      <w:rFonts w:ascii="Times New Roman" w:eastAsia="Times New Roman" w:hAnsi="Times New Roman" w:cs="Times New Roman"/>
                                      <w:b/>
                                      <w:bCs/>
                                      <w:i/>
                                      <w:iCs/>
                                      <w:lang w:val="en-GB" w:eastAsia="en-US"/>
                                    </w:rPr>
                                    <w:t xml:space="preserve"> </w:t>
                                  </w:r>
                                  <w:proofErr w:type="spellStart"/>
                                  <w:r w:rsidRPr="00E8282A">
                                    <w:rPr>
                                      <w:rFonts w:ascii="Times New Roman" w:eastAsia="Times New Roman" w:hAnsi="Times New Roman" w:cs="Times New Roman"/>
                                      <w:b/>
                                      <w:bCs/>
                                      <w:i/>
                                      <w:iCs/>
                                      <w:lang w:val="en-GB" w:eastAsia="en-US"/>
                                    </w:rPr>
                                    <w:t>laevigata</w:t>
                                  </w:r>
                                  <w:bookmarkStart w:id="10" w:name="__UnoMark__1643_14405001161"/>
                                  <w:bookmarkEnd w:id="10"/>
                                  <w:proofErr w:type="spellEnd"/>
                                </w:p>
                              </w:tc>
                              <w:tc>
                                <w:tcPr>
                                  <w:tcW w:w="850" w:type="dxa"/>
                                  <w:tcBorders>
                                    <w:top w:val="single" w:sz="8" w:space="0" w:color="292934"/>
                                    <w:bottom w:val="single" w:sz="8" w:space="0" w:color="292934"/>
                                  </w:tcBorders>
                                  <w:shd w:val="clear" w:color="auto" w:fill="auto"/>
                                  <w:vAlign w:val="center"/>
                                </w:tcPr>
                                <w:p w14:paraId="46D8B7E9"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1" w:name="__UnoMark__1644_14405001161"/>
                                  <w:bookmarkEnd w:id="11"/>
                                  <w:r w:rsidRPr="00E8282A">
                                    <w:rPr>
                                      <w:rFonts w:ascii="Times New Roman" w:eastAsia="Times New Roman" w:hAnsi="Times New Roman" w:cs="Times New Roman"/>
                                      <w:b/>
                                      <w:bCs/>
                                      <w:lang w:val="en-GB" w:eastAsia="en-US"/>
                                    </w:rPr>
                                    <w:t>Total</w:t>
                                  </w:r>
                                  <w:bookmarkStart w:id="12" w:name="__UnoMark__1645_14405001161"/>
                                  <w:bookmarkEnd w:id="12"/>
                                </w:p>
                              </w:tc>
                              <w:tc>
                                <w:tcPr>
                                  <w:tcW w:w="1027" w:type="dxa"/>
                                  <w:tcBorders>
                                    <w:top w:val="single" w:sz="8" w:space="0" w:color="292934"/>
                                    <w:bottom w:val="single" w:sz="8" w:space="0" w:color="292934"/>
                                  </w:tcBorders>
                                  <w:shd w:val="clear" w:color="auto" w:fill="auto"/>
                                  <w:vAlign w:val="center"/>
                                </w:tcPr>
                                <w:p w14:paraId="03143B4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3" w:name="__UnoMark__1646_14405001161"/>
                                  <w:bookmarkEnd w:id="13"/>
                                  <w:r w:rsidRPr="00E8282A">
                                    <w:rPr>
                                      <w:rFonts w:ascii="Times New Roman" w:eastAsia="Times New Roman" w:hAnsi="Times New Roman" w:cs="Times New Roman"/>
                                      <w:b/>
                                      <w:bCs/>
                                      <w:lang w:val="en-GB" w:eastAsia="en-US"/>
                                    </w:rPr>
                                    <w:t>Niche amplitude</w:t>
                                  </w:r>
                                  <w:bookmarkStart w:id="14" w:name="__UnoMark__1647_14405001161"/>
                                  <w:bookmarkEnd w:id="14"/>
                                </w:p>
                              </w:tc>
                              <w:tc>
                                <w:tcPr>
                                  <w:tcW w:w="1276" w:type="dxa"/>
                                  <w:tcBorders>
                                    <w:top w:val="single" w:sz="8" w:space="0" w:color="292934"/>
                                    <w:bottom w:val="single" w:sz="8" w:space="0" w:color="292934"/>
                                  </w:tcBorders>
                                  <w:shd w:val="clear" w:color="auto" w:fill="auto"/>
                                  <w:vAlign w:val="center"/>
                                </w:tcPr>
                                <w:p w14:paraId="3A3350F6"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5" w:name="__UnoMark__1648_14405001161"/>
                                  <w:bookmarkEnd w:id="15"/>
                                  <w:r w:rsidRPr="00E8282A">
                                    <w:rPr>
                                      <w:rFonts w:ascii="Times New Roman" w:eastAsia="Times New Roman" w:hAnsi="Times New Roman" w:cs="Times New Roman"/>
                                      <w:b/>
                                      <w:bCs/>
                                      <w:lang w:val="en-GB" w:eastAsia="en-US"/>
                                    </w:rPr>
                                    <w:t>Galled plant organ</w:t>
                                  </w:r>
                                  <w:bookmarkStart w:id="16" w:name="__UnoMark__1649_14405001161"/>
                                  <w:bookmarkEnd w:id="16"/>
                                </w:p>
                              </w:tc>
                              <w:tc>
                                <w:tcPr>
                                  <w:tcW w:w="1276" w:type="dxa"/>
                                  <w:tcBorders>
                                    <w:top w:val="single" w:sz="8" w:space="0" w:color="292934"/>
                                    <w:bottom w:val="single" w:sz="8" w:space="0" w:color="292934"/>
                                  </w:tcBorders>
                                  <w:shd w:val="clear" w:color="auto" w:fill="auto"/>
                                  <w:vAlign w:val="center"/>
                                </w:tcPr>
                                <w:p w14:paraId="5DB5C75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7" w:name="__UnoMark__1650_14405001161"/>
                                  <w:bookmarkEnd w:id="17"/>
                                  <w:r w:rsidRPr="00E8282A">
                                    <w:rPr>
                                      <w:rFonts w:ascii="Times New Roman" w:eastAsia="Times New Roman" w:hAnsi="Times New Roman" w:cs="Times New Roman"/>
                                      <w:b/>
                                      <w:bCs/>
                                      <w:lang w:val="en-GB" w:eastAsia="en-US"/>
                                    </w:rPr>
                                    <w:t xml:space="preserve">Gall </w:t>
                                  </w:r>
                                  <w:proofErr w:type="spellStart"/>
                                  <w:r w:rsidRPr="00E8282A">
                                    <w:rPr>
                                      <w:rFonts w:ascii="Times New Roman" w:eastAsia="Times New Roman" w:hAnsi="Times New Roman" w:cs="Times New Roman"/>
                                      <w:b/>
                                      <w:bCs/>
                                      <w:lang w:val="en-GB" w:eastAsia="en-US"/>
                                    </w:rPr>
                                    <w:t>morphotype</w:t>
                                  </w:r>
                                  <w:bookmarkStart w:id="18" w:name="__UnoMark__1651_14405001161"/>
                                  <w:bookmarkEnd w:id="18"/>
                                  <w:proofErr w:type="spellEnd"/>
                                </w:p>
                              </w:tc>
                              <w:tc>
                                <w:tcPr>
                                  <w:tcW w:w="1274" w:type="dxa"/>
                                  <w:tcBorders>
                                    <w:top w:val="single" w:sz="8" w:space="0" w:color="292934"/>
                                    <w:bottom w:val="single" w:sz="8" w:space="0" w:color="292934"/>
                                  </w:tcBorders>
                                  <w:shd w:val="clear" w:color="auto" w:fill="auto"/>
                                  <w:vAlign w:val="center"/>
                                </w:tcPr>
                                <w:p w14:paraId="21ADE4AC"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9" w:name="__UnoMark__1652_14405001161"/>
                                  <w:bookmarkEnd w:id="19"/>
                                  <w:proofErr w:type="spellStart"/>
                                  <w:r w:rsidRPr="00E8282A">
                                    <w:rPr>
                                      <w:rFonts w:ascii="Times New Roman" w:eastAsia="Times New Roman" w:hAnsi="Times New Roman" w:cs="Times New Roman"/>
                                      <w:b/>
                                      <w:bCs/>
                                      <w:lang w:val="en-GB" w:eastAsia="en-US"/>
                                    </w:rPr>
                                    <w:t>Morphotype</w:t>
                                  </w:r>
                                  <w:proofErr w:type="spellEnd"/>
                                  <w:r w:rsidRPr="00E8282A">
                                    <w:rPr>
                                      <w:rFonts w:ascii="Times New Roman" w:eastAsia="Times New Roman" w:hAnsi="Times New Roman" w:cs="Times New Roman"/>
                                      <w:b/>
                                      <w:bCs/>
                                      <w:lang w:val="en-GB" w:eastAsia="en-US"/>
                                    </w:rPr>
                                    <w:t xml:space="preserve"> code</w:t>
                                  </w:r>
                                  <w:bookmarkStart w:id="20" w:name="__UnoMark__1653_14405001161"/>
                                  <w:bookmarkEnd w:id="20"/>
                                </w:p>
                              </w:tc>
                            </w:tr>
                            <w:tr w:rsidR="00374DAF" w:rsidRPr="00E8282A" w14:paraId="1680CB46" w14:textId="77777777" w:rsidTr="00CF2E9C">
                              <w:trPr>
                                <w:trHeight w:val="616"/>
                              </w:trPr>
                              <w:tc>
                                <w:tcPr>
                                  <w:tcW w:w="1666" w:type="dxa"/>
                                  <w:shd w:val="clear" w:color="auto" w:fill="auto"/>
                                  <w:vAlign w:val="center"/>
                                </w:tcPr>
                                <w:p w14:paraId="2014247A" w14:textId="77777777" w:rsidR="00374DAF" w:rsidRPr="00E8282A" w:rsidRDefault="00374DAF">
                                  <w:pPr>
                                    <w:spacing w:line="240" w:lineRule="auto"/>
                                    <w:rPr>
                                      <w:rFonts w:ascii="Times New Roman" w:eastAsia="Times New Roman" w:hAnsi="Times New Roman" w:cs="Times New Roman"/>
                                      <w:i/>
                                      <w:iCs/>
                                      <w:lang w:val="en-GB" w:eastAsia="en-US"/>
                                    </w:rPr>
                                  </w:pPr>
                                  <w:bookmarkStart w:id="21" w:name="__UnoMark__1654_14405001161"/>
                                  <w:bookmarkEnd w:id="21"/>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cylindrical</w:t>
                                  </w:r>
                                  <w:bookmarkStart w:id="22" w:name="__UnoMark__1655_14405001161"/>
                                  <w:bookmarkEnd w:id="22"/>
                                </w:p>
                              </w:tc>
                              <w:tc>
                                <w:tcPr>
                                  <w:tcW w:w="1136" w:type="dxa"/>
                                  <w:shd w:val="clear" w:color="auto" w:fill="auto"/>
                                  <w:vAlign w:val="center"/>
                                </w:tcPr>
                                <w:p w14:paraId="3FC820F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 w:name="__UnoMark__1656_14405001161"/>
                                  <w:bookmarkEnd w:id="23"/>
                                  <w:r w:rsidRPr="00E8282A">
                                    <w:rPr>
                                      <w:rFonts w:ascii="Times New Roman" w:eastAsia="Times New Roman" w:hAnsi="Times New Roman" w:cs="Times New Roman"/>
                                      <w:lang w:val="en-GB" w:eastAsia="en-US"/>
                                    </w:rPr>
                                    <w:t>15</w:t>
                                  </w:r>
                                  <w:bookmarkStart w:id="24" w:name="__UnoMark__1657_14405001161"/>
                                  <w:bookmarkEnd w:id="24"/>
                                  <w:r>
                                    <w:rPr>
                                      <w:rFonts w:ascii="Times New Roman" w:eastAsia="Times New Roman" w:hAnsi="Times New Roman" w:cs="Times New Roman"/>
                                      <w:lang w:val="en-GB" w:eastAsia="en-US"/>
                                    </w:rPr>
                                    <w:t>41</w:t>
                                  </w:r>
                                </w:p>
                              </w:tc>
                              <w:tc>
                                <w:tcPr>
                                  <w:tcW w:w="1132" w:type="dxa"/>
                                  <w:shd w:val="clear" w:color="auto" w:fill="auto"/>
                                  <w:vAlign w:val="center"/>
                                </w:tcPr>
                                <w:p w14:paraId="7BA5192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5" w:name="__UnoMark__1658_14405001161"/>
                                  <w:bookmarkEnd w:id="25"/>
                                  <w:r w:rsidRPr="00E8282A">
                                    <w:rPr>
                                      <w:rFonts w:ascii="Times New Roman" w:eastAsia="Times New Roman" w:hAnsi="Times New Roman" w:cs="Times New Roman"/>
                                      <w:lang w:val="en-GB" w:eastAsia="en-US"/>
                                    </w:rPr>
                                    <w:t>0</w:t>
                                  </w:r>
                                  <w:bookmarkStart w:id="26" w:name="__UnoMark__1659_14405001161"/>
                                  <w:bookmarkEnd w:id="26"/>
                                </w:p>
                              </w:tc>
                              <w:tc>
                                <w:tcPr>
                                  <w:tcW w:w="850" w:type="dxa"/>
                                  <w:shd w:val="clear" w:color="auto" w:fill="auto"/>
                                  <w:vAlign w:val="center"/>
                                </w:tcPr>
                                <w:p w14:paraId="07C3490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7" w:name="__UnoMark__1660_14405001161"/>
                                  <w:bookmarkEnd w:id="27"/>
                                  <w:r w:rsidRPr="00E8282A">
                                    <w:rPr>
                                      <w:rFonts w:ascii="Times New Roman" w:eastAsia="Times New Roman" w:hAnsi="Times New Roman" w:cs="Times New Roman"/>
                                      <w:lang w:val="en-GB" w:eastAsia="en-US"/>
                                    </w:rPr>
                                    <w:t>15</w:t>
                                  </w:r>
                                  <w:bookmarkStart w:id="28" w:name="__UnoMark__1661_14405001161"/>
                                  <w:bookmarkEnd w:id="28"/>
                                  <w:r>
                                    <w:rPr>
                                      <w:rFonts w:ascii="Times New Roman" w:eastAsia="Times New Roman" w:hAnsi="Times New Roman" w:cs="Times New Roman"/>
                                      <w:lang w:val="en-GB" w:eastAsia="en-US"/>
                                    </w:rPr>
                                    <w:t>41</w:t>
                                  </w:r>
                                </w:p>
                              </w:tc>
                              <w:tc>
                                <w:tcPr>
                                  <w:tcW w:w="1027" w:type="dxa"/>
                                  <w:shd w:val="clear" w:color="auto" w:fill="auto"/>
                                  <w:vAlign w:val="center"/>
                                </w:tcPr>
                                <w:p w14:paraId="69D4A92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9" w:name="__UnoMark__1662_14405001161"/>
                                  <w:bookmarkEnd w:id="29"/>
                                  <w:proofErr w:type="gramStart"/>
                                  <w:r w:rsidRPr="00E8282A">
                                    <w:rPr>
                                      <w:rFonts w:ascii="Times New Roman" w:eastAsia="Times New Roman" w:hAnsi="Times New Roman" w:cs="Times New Roman"/>
                                      <w:lang w:val="en-GB" w:eastAsia="en-US"/>
                                    </w:rPr>
                                    <w:t>mono</w:t>
                                  </w:r>
                                  <w:bookmarkStart w:id="30" w:name="__UnoMark__1663_14405001161"/>
                                  <w:bookmarkEnd w:id="30"/>
                                  <w:proofErr w:type="gramEnd"/>
                                </w:p>
                              </w:tc>
                              <w:tc>
                                <w:tcPr>
                                  <w:tcW w:w="1276" w:type="dxa"/>
                                  <w:shd w:val="clear" w:color="auto" w:fill="auto"/>
                                  <w:vAlign w:val="center"/>
                                </w:tcPr>
                                <w:p w14:paraId="1E6AAF7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31" w:name="__UnoMark__1664_14405001161"/>
                                  <w:bookmarkEnd w:id="31"/>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32" w:name="__UnoMark__1665_14405001161"/>
                                  <w:bookmarkEnd w:id="32"/>
                                </w:p>
                              </w:tc>
                              <w:tc>
                                <w:tcPr>
                                  <w:tcW w:w="1276" w:type="dxa"/>
                                  <w:shd w:val="clear" w:color="auto" w:fill="auto"/>
                                  <w:vAlign w:val="center"/>
                                </w:tcPr>
                                <w:p w14:paraId="7DDB123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33" w:name="__UnoMark__1666_14405001161"/>
                                  <w:bookmarkEnd w:id="33"/>
                                  <w:proofErr w:type="gramStart"/>
                                  <w:r w:rsidRPr="00E8282A">
                                    <w:rPr>
                                      <w:rFonts w:ascii="Times New Roman" w:eastAsia="Times New Roman" w:hAnsi="Times New Roman" w:cs="Times New Roman"/>
                                      <w:lang w:val="en-GB" w:eastAsia="en-US"/>
                                    </w:rPr>
                                    <w:t>cylindrical</w:t>
                                  </w:r>
                                  <w:proofErr w:type="gramEnd"/>
                                  <w:r w:rsidRPr="00E8282A">
                                    <w:rPr>
                                      <w:rFonts w:ascii="Times New Roman" w:eastAsia="Times New Roman" w:hAnsi="Times New Roman" w:cs="Times New Roman"/>
                                      <w:lang w:val="en-GB" w:eastAsia="en-US"/>
                                    </w:rPr>
                                    <w:t>, green/red</w:t>
                                  </w:r>
                                  <w:bookmarkStart w:id="34" w:name="__UnoMark__1667_14405001161"/>
                                  <w:bookmarkEnd w:id="34"/>
                                </w:p>
                              </w:tc>
                              <w:tc>
                                <w:tcPr>
                                  <w:tcW w:w="1274" w:type="dxa"/>
                                  <w:shd w:val="clear" w:color="auto" w:fill="auto"/>
                                  <w:vAlign w:val="center"/>
                                </w:tcPr>
                                <w:p w14:paraId="5856D6F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35" w:name="__UnoMark__1668_14405001161"/>
                                  <w:bookmarkEnd w:id="35"/>
                                  <w:proofErr w:type="spellStart"/>
                                  <w:proofErr w:type="gramStart"/>
                                  <w:r w:rsidRPr="00E8282A">
                                    <w:rPr>
                                      <w:rFonts w:ascii="Times New Roman" w:eastAsia="Times New Roman" w:hAnsi="Times New Roman" w:cs="Times New Roman"/>
                                      <w:lang w:val="en-GB" w:eastAsia="en-US"/>
                                    </w:rPr>
                                    <w:t>cyl</w:t>
                                  </w:r>
                                  <w:bookmarkStart w:id="36" w:name="__UnoMark__1669_14405001161"/>
                                  <w:bookmarkEnd w:id="36"/>
                                  <w:proofErr w:type="spellEnd"/>
                                  <w:proofErr w:type="gramEnd"/>
                                </w:p>
                              </w:tc>
                            </w:tr>
                            <w:tr w:rsidR="00374DAF" w:rsidRPr="00E8282A" w14:paraId="05F1EB38" w14:textId="77777777" w:rsidTr="00CF2E9C">
                              <w:trPr>
                                <w:trHeight w:val="600"/>
                              </w:trPr>
                              <w:tc>
                                <w:tcPr>
                                  <w:tcW w:w="1666" w:type="dxa"/>
                                  <w:shd w:val="clear" w:color="auto" w:fill="auto"/>
                                  <w:vAlign w:val="center"/>
                                </w:tcPr>
                                <w:p w14:paraId="6602E93C" w14:textId="77777777" w:rsidR="00374DAF" w:rsidRPr="00E8282A" w:rsidRDefault="00374DAF">
                                  <w:pPr>
                                    <w:spacing w:line="240" w:lineRule="auto"/>
                                    <w:rPr>
                                      <w:rFonts w:ascii="Times New Roman" w:eastAsia="Times New Roman" w:hAnsi="Times New Roman" w:cs="Times New Roman"/>
                                      <w:i/>
                                      <w:iCs/>
                                      <w:lang w:val="en-GB" w:eastAsia="en-US"/>
                                    </w:rPr>
                                  </w:pPr>
                                  <w:bookmarkStart w:id="37" w:name="__UnoMark__1670_14405001161"/>
                                  <w:bookmarkEnd w:id="37"/>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spherical</w:t>
                                  </w:r>
                                  <w:bookmarkStart w:id="38" w:name="__UnoMark__1671_14405001161"/>
                                  <w:bookmarkEnd w:id="38"/>
                                </w:p>
                              </w:tc>
                              <w:tc>
                                <w:tcPr>
                                  <w:tcW w:w="1136" w:type="dxa"/>
                                  <w:shd w:val="clear" w:color="auto" w:fill="auto"/>
                                  <w:vAlign w:val="center"/>
                                </w:tcPr>
                                <w:p w14:paraId="18BA947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39" w:name="__UnoMark__1672_14405001161"/>
                                  <w:bookmarkEnd w:id="39"/>
                                  <w:r w:rsidRPr="00E8282A">
                                    <w:rPr>
                                      <w:rFonts w:ascii="Times New Roman" w:eastAsia="Times New Roman" w:hAnsi="Times New Roman" w:cs="Times New Roman"/>
                                      <w:lang w:val="en-GB" w:eastAsia="en-US"/>
                                    </w:rPr>
                                    <w:t>5</w:t>
                                  </w:r>
                                  <w:bookmarkStart w:id="40" w:name="__UnoMark__1673_14405001161"/>
                                  <w:bookmarkEnd w:id="40"/>
                                  <w:r>
                                    <w:rPr>
                                      <w:rFonts w:ascii="Times New Roman" w:eastAsia="Times New Roman" w:hAnsi="Times New Roman" w:cs="Times New Roman"/>
                                      <w:lang w:val="en-GB" w:eastAsia="en-US"/>
                                    </w:rPr>
                                    <w:t>53</w:t>
                                  </w:r>
                                </w:p>
                              </w:tc>
                              <w:tc>
                                <w:tcPr>
                                  <w:tcW w:w="1132" w:type="dxa"/>
                                  <w:shd w:val="clear" w:color="auto" w:fill="auto"/>
                                  <w:vAlign w:val="center"/>
                                </w:tcPr>
                                <w:p w14:paraId="48DE61C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41" w:name="__UnoMark__1674_14405001161"/>
                                  <w:bookmarkEnd w:id="41"/>
                                  <w:r w:rsidRPr="00E8282A">
                                    <w:rPr>
                                      <w:rFonts w:ascii="Times New Roman" w:eastAsia="Times New Roman" w:hAnsi="Times New Roman" w:cs="Times New Roman"/>
                                      <w:lang w:val="en-GB" w:eastAsia="en-US"/>
                                    </w:rPr>
                                    <w:t>67</w:t>
                                  </w:r>
                                  <w:bookmarkStart w:id="42" w:name="__UnoMark__1675_14405001161"/>
                                  <w:bookmarkEnd w:id="42"/>
                                  <w:r>
                                    <w:rPr>
                                      <w:rFonts w:ascii="Times New Roman" w:eastAsia="Times New Roman" w:hAnsi="Times New Roman" w:cs="Times New Roman"/>
                                      <w:lang w:val="en-GB" w:eastAsia="en-US"/>
                                    </w:rPr>
                                    <w:t>0</w:t>
                                  </w:r>
                                </w:p>
                              </w:tc>
                              <w:tc>
                                <w:tcPr>
                                  <w:tcW w:w="850" w:type="dxa"/>
                                  <w:shd w:val="clear" w:color="auto" w:fill="auto"/>
                                  <w:vAlign w:val="center"/>
                                </w:tcPr>
                                <w:p w14:paraId="1659491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43" w:name="__UnoMark__1676_14405001161"/>
                                  <w:bookmarkEnd w:id="43"/>
                                  <w:r w:rsidRPr="00E8282A">
                                    <w:rPr>
                                      <w:rFonts w:ascii="Times New Roman" w:eastAsia="Times New Roman" w:hAnsi="Times New Roman" w:cs="Times New Roman"/>
                                      <w:lang w:val="en-GB" w:eastAsia="en-US"/>
                                    </w:rPr>
                                    <w:t>12</w:t>
                                  </w:r>
                                  <w:bookmarkStart w:id="44" w:name="__UnoMark__1677_14405001161"/>
                                  <w:bookmarkEnd w:id="44"/>
                                  <w:r>
                                    <w:rPr>
                                      <w:rFonts w:ascii="Times New Roman" w:eastAsia="Times New Roman" w:hAnsi="Times New Roman" w:cs="Times New Roman"/>
                                      <w:lang w:val="en-GB" w:eastAsia="en-US"/>
                                    </w:rPr>
                                    <w:t>23</w:t>
                                  </w:r>
                                </w:p>
                              </w:tc>
                              <w:tc>
                                <w:tcPr>
                                  <w:tcW w:w="1027" w:type="dxa"/>
                                  <w:shd w:val="clear" w:color="auto" w:fill="auto"/>
                                  <w:vAlign w:val="center"/>
                                </w:tcPr>
                                <w:p w14:paraId="7A55A34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45" w:name="__UnoMark__1678_14405001161"/>
                                  <w:bookmarkEnd w:id="45"/>
                                  <w:proofErr w:type="spellStart"/>
                                  <w:proofErr w:type="gramStart"/>
                                  <w:r w:rsidRPr="00E8282A">
                                    <w:rPr>
                                      <w:rFonts w:ascii="Times New Roman" w:eastAsia="Times New Roman" w:hAnsi="Times New Roman" w:cs="Times New Roman"/>
                                      <w:lang w:val="en-GB" w:eastAsia="en-US"/>
                                    </w:rPr>
                                    <w:t>oligo</w:t>
                                  </w:r>
                                  <w:bookmarkStart w:id="46" w:name="__UnoMark__1679_14405001161"/>
                                  <w:bookmarkEnd w:id="46"/>
                                  <w:proofErr w:type="spellEnd"/>
                                  <w:proofErr w:type="gramEnd"/>
                                </w:p>
                              </w:tc>
                              <w:tc>
                                <w:tcPr>
                                  <w:tcW w:w="1276" w:type="dxa"/>
                                  <w:shd w:val="clear" w:color="auto" w:fill="auto"/>
                                  <w:vAlign w:val="center"/>
                                </w:tcPr>
                                <w:p w14:paraId="42652C1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47" w:name="__UnoMark__1680_14405001161"/>
                                  <w:bookmarkEnd w:id="47"/>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48" w:name="__UnoMark__1681_14405001161"/>
                                  <w:bookmarkEnd w:id="48"/>
                                </w:p>
                              </w:tc>
                              <w:tc>
                                <w:tcPr>
                                  <w:tcW w:w="1276" w:type="dxa"/>
                                  <w:shd w:val="clear" w:color="auto" w:fill="auto"/>
                                  <w:vAlign w:val="center"/>
                                </w:tcPr>
                                <w:p w14:paraId="3E5A283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49" w:name="__UnoMark__1682_14405001161"/>
                                  <w:bookmarkEnd w:id="49"/>
                                  <w:proofErr w:type="gramStart"/>
                                  <w:r w:rsidRPr="00E8282A">
                                    <w:rPr>
                                      <w:rFonts w:ascii="Times New Roman" w:eastAsia="Times New Roman" w:hAnsi="Times New Roman" w:cs="Times New Roman"/>
                                      <w:lang w:val="en-GB" w:eastAsia="en-US"/>
                                    </w:rPr>
                                    <w:t>spherical</w:t>
                                  </w:r>
                                  <w:proofErr w:type="gramEnd"/>
                                  <w:r w:rsidRPr="00E8282A">
                                    <w:rPr>
                                      <w:rFonts w:ascii="Times New Roman" w:eastAsia="Times New Roman" w:hAnsi="Times New Roman" w:cs="Times New Roman"/>
                                      <w:lang w:val="en-GB" w:eastAsia="en-US"/>
                                    </w:rPr>
                                    <w:t>, green</w:t>
                                  </w:r>
                                  <w:bookmarkStart w:id="50" w:name="__UnoMark__1683_14405001161"/>
                                  <w:bookmarkEnd w:id="50"/>
                                </w:p>
                              </w:tc>
                              <w:tc>
                                <w:tcPr>
                                  <w:tcW w:w="1274" w:type="dxa"/>
                                  <w:shd w:val="clear" w:color="auto" w:fill="auto"/>
                                  <w:vAlign w:val="center"/>
                                </w:tcPr>
                                <w:p w14:paraId="23C6352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51" w:name="__UnoMark__1684_14405001161"/>
                                  <w:bookmarkEnd w:id="51"/>
                                  <w:proofErr w:type="spellStart"/>
                                  <w:proofErr w:type="gramStart"/>
                                  <w:r w:rsidRPr="00E8282A">
                                    <w:rPr>
                                      <w:rFonts w:ascii="Times New Roman" w:eastAsia="Times New Roman" w:hAnsi="Times New Roman" w:cs="Times New Roman"/>
                                      <w:lang w:val="en-GB" w:eastAsia="en-US"/>
                                    </w:rPr>
                                    <w:t>sph</w:t>
                                  </w:r>
                                  <w:bookmarkStart w:id="52" w:name="__UnoMark__1685_14405001161"/>
                                  <w:bookmarkEnd w:id="52"/>
                                  <w:proofErr w:type="spellEnd"/>
                                  <w:proofErr w:type="gramEnd"/>
                                </w:p>
                              </w:tc>
                            </w:tr>
                            <w:tr w:rsidR="00374DAF" w:rsidRPr="00E8282A" w14:paraId="50D61B35" w14:textId="77777777" w:rsidTr="00CF2E9C">
                              <w:trPr>
                                <w:trHeight w:val="601"/>
                              </w:trPr>
                              <w:tc>
                                <w:tcPr>
                                  <w:tcW w:w="1666" w:type="dxa"/>
                                  <w:shd w:val="clear" w:color="auto" w:fill="auto"/>
                                  <w:vAlign w:val="center"/>
                                </w:tcPr>
                                <w:p w14:paraId="2CD972DA" w14:textId="77777777" w:rsidR="00374DAF" w:rsidRPr="00E8282A" w:rsidRDefault="00374DAF">
                                  <w:pPr>
                                    <w:spacing w:line="240" w:lineRule="auto"/>
                                    <w:rPr>
                                      <w:rFonts w:ascii="Times New Roman" w:eastAsia="Times New Roman" w:hAnsi="Times New Roman" w:cs="Times New Roman"/>
                                      <w:i/>
                                      <w:iCs/>
                                      <w:lang w:val="en-GB" w:eastAsia="en-US"/>
                                    </w:rPr>
                                  </w:pPr>
                                  <w:bookmarkStart w:id="53" w:name="__UnoMark__1686_14405001161"/>
                                  <w:bookmarkEnd w:id="53"/>
                                  <w:proofErr w:type="spellStart"/>
                                  <w:r w:rsidRPr="00E8282A">
                                    <w:rPr>
                                      <w:rFonts w:ascii="Times New Roman" w:eastAsia="Times New Roman" w:hAnsi="Times New Roman" w:cs="Times New Roman"/>
                                      <w:i/>
                                      <w:iCs/>
                                      <w:lang w:val="en-GB" w:eastAsia="en-US"/>
                                    </w:rPr>
                                    <w:t>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moehni</w:t>
                                  </w:r>
                                  <w:bookmarkStart w:id="54" w:name="__UnoMark__1687_14405001161"/>
                                  <w:bookmarkEnd w:id="54"/>
                                  <w:proofErr w:type="spellEnd"/>
                                </w:p>
                              </w:tc>
                              <w:tc>
                                <w:tcPr>
                                  <w:tcW w:w="1136" w:type="dxa"/>
                                  <w:shd w:val="clear" w:color="auto" w:fill="auto"/>
                                  <w:vAlign w:val="center"/>
                                </w:tcPr>
                                <w:p w14:paraId="2D17CED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55" w:name="__UnoMark__1688_14405001161"/>
                                  <w:bookmarkStart w:id="56" w:name="__UnoMark__1689_14405001161"/>
                                  <w:bookmarkEnd w:id="55"/>
                                  <w:bookmarkEnd w:id="56"/>
                                  <w:r>
                                    <w:rPr>
                                      <w:rFonts w:ascii="Times New Roman" w:eastAsia="Times New Roman" w:hAnsi="Times New Roman" w:cs="Times New Roman"/>
                                      <w:lang w:val="en-GB" w:eastAsia="en-US"/>
                                    </w:rPr>
                                    <w:t>490</w:t>
                                  </w:r>
                                </w:p>
                              </w:tc>
                              <w:tc>
                                <w:tcPr>
                                  <w:tcW w:w="1132" w:type="dxa"/>
                                  <w:shd w:val="clear" w:color="auto" w:fill="auto"/>
                                  <w:vAlign w:val="center"/>
                                </w:tcPr>
                                <w:p w14:paraId="0565F58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57" w:name="__UnoMark__1690_14405001161"/>
                                  <w:bookmarkEnd w:id="57"/>
                                  <w:r w:rsidRPr="00E8282A">
                                    <w:rPr>
                                      <w:rFonts w:ascii="Times New Roman" w:eastAsia="Times New Roman" w:hAnsi="Times New Roman" w:cs="Times New Roman"/>
                                      <w:lang w:val="en-GB" w:eastAsia="en-US"/>
                                    </w:rPr>
                                    <w:t>62</w:t>
                                  </w:r>
                                  <w:bookmarkStart w:id="58" w:name="__UnoMark__1691_14405001161"/>
                                  <w:bookmarkEnd w:id="58"/>
                                  <w:r>
                                    <w:rPr>
                                      <w:rFonts w:ascii="Times New Roman" w:eastAsia="Times New Roman" w:hAnsi="Times New Roman" w:cs="Times New Roman"/>
                                      <w:lang w:val="en-GB" w:eastAsia="en-US"/>
                                    </w:rPr>
                                    <w:t>3</w:t>
                                  </w:r>
                                </w:p>
                              </w:tc>
                              <w:tc>
                                <w:tcPr>
                                  <w:tcW w:w="850" w:type="dxa"/>
                                  <w:shd w:val="clear" w:color="auto" w:fill="auto"/>
                                  <w:vAlign w:val="center"/>
                                </w:tcPr>
                                <w:p w14:paraId="338A02F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59" w:name="__UnoMark__1692_14405001161"/>
                                  <w:bookmarkEnd w:id="59"/>
                                  <w:r w:rsidRPr="00E8282A">
                                    <w:rPr>
                                      <w:rFonts w:ascii="Times New Roman" w:eastAsia="Times New Roman" w:hAnsi="Times New Roman" w:cs="Times New Roman"/>
                                      <w:lang w:val="en-GB" w:eastAsia="en-US"/>
                                    </w:rPr>
                                    <w:t>11</w:t>
                                  </w:r>
                                  <w:bookmarkStart w:id="60" w:name="__UnoMark__1693_14405001161"/>
                                  <w:bookmarkEnd w:id="60"/>
                                  <w:r>
                                    <w:rPr>
                                      <w:rFonts w:ascii="Times New Roman" w:eastAsia="Times New Roman" w:hAnsi="Times New Roman" w:cs="Times New Roman"/>
                                      <w:lang w:val="en-GB" w:eastAsia="en-US"/>
                                    </w:rPr>
                                    <w:t>13</w:t>
                                  </w:r>
                                </w:p>
                              </w:tc>
                              <w:tc>
                                <w:tcPr>
                                  <w:tcW w:w="1027" w:type="dxa"/>
                                  <w:shd w:val="clear" w:color="auto" w:fill="auto"/>
                                  <w:vAlign w:val="center"/>
                                </w:tcPr>
                                <w:p w14:paraId="50A0379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61" w:name="__UnoMark__1694_14405001161"/>
                                  <w:bookmarkEnd w:id="61"/>
                                  <w:proofErr w:type="spellStart"/>
                                  <w:proofErr w:type="gramStart"/>
                                  <w:r w:rsidRPr="00E8282A">
                                    <w:rPr>
                                      <w:rFonts w:ascii="Times New Roman" w:eastAsia="Times New Roman" w:hAnsi="Times New Roman" w:cs="Times New Roman"/>
                                      <w:lang w:val="en-GB" w:eastAsia="en-US"/>
                                    </w:rPr>
                                    <w:t>oligo</w:t>
                                  </w:r>
                                  <w:bookmarkStart w:id="62" w:name="__UnoMark__1695_14405001161"/>
                                  <w:bookmarkEnd w:id="62"/>
                                  <w:proofErr w:type="spellEnd"/>
                                  <w:proofErr w:type="gramEnd"/>
                                </w:p>
                              </w:tc>
                              <w:tc>
                                <w:tcPr>
                                  <w:tcW w:w="1276" w:type="dxa"/>
                                  <w:shd w:val="clear" w:color="auto" w:fill="auto"/>
                                  <w:vAlign w:val="center"/>
                                </w:tcPr>
                                <w:p w14:paraId="2D81536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63" w:name="__UnoMark__1696_14405001161"/>
                                  <w:bookmarkEnd w:id="63"/>
                                  <w:proofErr w:type="gramStart"/>
                                  <w:r w:rsidRPr="00E8282A">
                                    <w:rPr>
                                      <w:rFonts w:ascii="Times New Roman" w:eastAsia="Times New Roman" w:hAnsi="Times New Roman" w:cs="Times New Roman"/>
                                      <w:lang w:val="en-GB" w:eastAsia="en-US"/>
                                    </w:rPr>
                                    <w:t>shoot</w:t>
                                  </w:r>
                                  <w:bookmarkStart w:id="64" w:name="__UnoMark__1697_14405001161"/>
                                  <w:bookmarkEnd w:id="64"/>
                                  <w:proofErr w:type="gramEnd"/>
                                </w:p>
                              </w:tc>
                              <w:tc>
                                <w:tcPr>
                                  <w:tcW w:w="1276" w:type="dxa"/>
                                  <w:shd w:val="clear" w:color="auto" w:fill="auto"/>
                                  <w:vAlign w:val="center"/>
                                </w:tcPr>
                                <w:p w14:paraId="55687A9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65" w:name="__UnoMark__1698_14405001161"/>
                                  <w:bookmarkEnd w:id="65"/>
                                  <w:proofErr w:type="gramStart"/>
                                  <w:r w:rsidRPr="00E8282A">
                                    <w:rPr>
                                      <w:rFonts w:ascii="Times New Roman" w:eastAsia="Times New Roman" w:hAnsi="Times New Roman" w:cs="Times New Roman"/>
                                      <w:lang w:val="en-GB" w:eastAsia="en-US"/>
                                    </w:rPr>
                                    <w:t>ovoid</w:t>
                                  </w:r>
                                  <w:proofErr w:type="gramEnd"/>
                                  <w:r w:rsidRPr="00E8282A">
                                    <w:rPr>
                                      <w:rFonts w:ascii="Times New Roman" w:eastAsia="Times New Roman" w:hAnsi="Times New Roman" w:cs="Times New Roman"/>
                                      <w:lang w:val="en-GB" w:eastAsia="en-US"/>
                                    </w:rPr>
                                    <w:t>, green/brown</w:t>
                                  </w:r>
                                  <w:bookmarkStart w:id="66" w:name="__UnoMark__1699_14405001161"/>
                                  <w:bookmarkEnd w:id="66"/>
                                </w:p>
                              </w:tc>
                              <w:tc>
                                <w:tcPr>
                                  <w:tcW w:w="1274" w:type="dxa"/>
                                  <w:shd w:val="clear" w:color="auto" w:fill="auto"/>
                                  <w:vAlign w:val="center"/>
                                </w:tcPr>
                                <w:p w14:paraId="2432EDB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67" w:name="__UnoMark__1700_14405001161"/>
                                  <w:bookmarkEnd w:id="67"/>
                                  <w:proofErr w:type="spellStart"/>
                                  <w:proofErr w:type="gramStart"/>
                                  <w:r w:rsidRPr="00E8282A">
                                    <w:rPr>
                                      <w:rFonts w:ascii="Times New Roman" w:eastAsia="Times New Roman" w:hAnsi="Times New Roman" w:cs="Times New Roman"/>
                                      <w:lang w:val="en-GB" w:eastAsia="en-US"/>
                                    </w:rPr>
                                    <w:t>sho</w:t>
                                  </w:r>
                                  <w:bookmarkStart w:id="68" w:name="__UnoMark__1701_14405001161"/>
                                  <w:bookmarkEnd w:id="68"/>
                                  <w:proofErr w:type="spellEnd"/>
                                  <w:proofErr w:type="gramEnd"/>
                                </w:p>
                              </w:tc>
                            </w:tr>
                            <w:tr w:rsidR="00374DAF" w:rsidRPr="00E8282A" w14:paraId="73F48390" w14:textId="77777777" w:rsidTr="00CF2E9C">
                              <w:trPr>
                                <w:trHeight w:val="600"/>
                              </w:trPr>
                              <w:tc>
                                <w:tcPr>
                                  <w:tcW w:w="1666" w:type="dxa"/>
                                  <w:shd w:val="clear" w:color="auto" w:fill="auto"/>
                                  <w:vAlign w:val="center"/>
                                </w:tcPr>
                                <w:p w14:paraId="40DEB405" w14:textId="77777777" w:rsidR="00374DAF" w:rsidRPr="00E8282A" w:rsidRDefault="00374DAF">
                                  <w:pPr>
                                    <w:spacing w:line="240" w:lineRule="auto"/>
                                    <w:rPr>
                                      <w:rFonts w:ascii="Times New Roman" w:eastAsia="Times New Roman" w:hAnsi="Times New Roman" w:cs="Times New Roman"/>
                                      <w:i/>
                                      <w:iCs/>
                                      <w:lang w:val="en-GB" w:eastAsia="en-US"/>
                                    </w:rPr>
                                  </w:pPr>
                                  <w:bookmarkStart w:id="69" w:name="__UnoMark__1702_14405001161"/>
                                  <w:bookmarkEnd w:id="69"/>
                                  <w:proofErr w:type="spellStart"/>
                                  <w:r w:rsidRPr="00E8282A">
                                    <w:rPr>
                                      <w:rFonts w:ascii="Times New Roman" w:eastAsia="Times New Roman" w:hAnsi="Times New Roman" w:cs="Times New Roman"/>
                                      <w:i/>
                                      <w:iCs/>
                                      <w:lang w:val="en-GB" w:eastAsia="en-US"/>
                                    </w:rPr>
                                    <w:t>Mikaniadiplosis</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annulipes</w:t>
                                  </w:r>
                                  <w:bookmarkStart w:id="70" w:name="__UnoMark__1703_14405001161"/>
                                  <w:bookmarkEnd w:id="70"/>
                                  <w:proofErr w:type="spellEnd"/>
                                </w:p>
                              </w:tc>
                              <w:tc>
                                <w:tcPr>
                                  <w:tcW w:w="1136" w:type="dxa"/>
                                  <w:shd w:val="clear" w:color="auto" w:fill="auto"/>
                                  <w:vAlign w:val="center"/>
                                </w:tcPr>
                                <w:p w14:paraId="3AACEFA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71" w:name="__UnoMark__1704_14405001161"/>
                                  <w:bookmarkStart w:id="72" w:name="__UnoMark__1705_14405001161"/>
                                  <w:bookmarkEnd w:id="71"/>
                                  <w:bookmarkEnd w:id="72"/>
                                  <w:r>
                                    <w:rPr>
                                      <w:rFonts w:ascii="Times New Roman" w:eastAsia="Times New Roman" w:hAnsi="Times New Roman" w:cs="Times New Roman"/>
                                      <w:lang w:val="en-GB" w:eastAsia="en-US"/>
                                    </w:rPr>
                                    <w:t>461</w:t>
                                  </w:r>
                                </w:p>
                              </w:tc>
                              <w:tc>
                                <w:tcPr>
                                  <w:tcW w:w="1132" w:type="dxa"/>
                                  <w:shd w:val="clear" w:color="auto" w:fill="auto"/>
                                  <w:vAlign w:val="center"/>
                                </w:tcPr>
                                <w:p w14:paraId="17725FE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73" w:name="__UnoMark__1706_14405001161"/>
                                  <w:bookmarkStart w:id="74" w:name="__UnoMark__1707_14405001161"/>
                                  <w:bookmarkEnd w:id="73"/>
                                  <w:bookmarkEnd w:id="74"/>
                                  <w:r>
                                    <w:rPr>
                                      <w:rFonts w:ascii="Times New Roman" w:eastAsia="Times New Roman" w:hAnsi="Times New Roman" w:cs="Times New Roman"/>
                                      <w:lang w:val="en-GB" w:eastAsia="en-US"/>
                                    </w:rPr>
                                    <w:t>136</w:t>
                                  </w:r>
                                </w:p>
                              </w:tc>
                              <w:tc>
                                <w:tcPr>
                                  <w:tcW w:w="850" w:type="dxa"/>
                                  <w:shd w:val="clear" w:color="auto" w:fill="auto"/>
                                  <w:vAlign w:val="center"/>
                                </w:tcPr>
                                <w:p w14:paraId="19D5643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75" w:name="__UnoMark__1708_14405001161"/>
                                  <w:bookmarkStart w:id="76" w:name="__UnoMark__1709_14405001161"/>
                                  <w:bookmarkEnd w:id="75"/>
                                  <w:bookmarkEnd w:id="76"/>
                                  <w:r>
                                    <w:rPr>
                                      <w:rFonts w:ascii="Times New Roman" w:eastAsia="Times New Roman" w:hAnsi="Times New Roman" w:cs="Times New Roman"/>
                                      <w:lang w:val="en-GB" w:eastAsia="en-US"/>
                                    </w:rPr>
                                    <w:t>497</w:t>
                                  </w:r>
                                </w:p>
                              </w:tc>
                              <w:tc>
                                <w:tcPr>
                                  <w:tcW w:w="1027" w:type="dxa"/>
                                  <w:shd w:val="clear" w:color="auto" w:fill="auto"/>
                                  <w:vAlign w:val="center"/>
                                </w:tcPr>
                                <w:p w14:paraId="2A72D9F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77" w:name="__UnoMark__1710_14405001161"/>
                                  <w:bookmarkEnd w:id="77"/>
                                  <w:proofErr w:type="spellStart"/>
                                  <w:proofErr w:type="gramStart"/>
                                  <w:r w:rsidRPr="00E8282A">
                                    <w:rPr>
                                      <w:rFonts w:ascii="Times New Roman" w:eastAsia="Times New Roman" w:hAnsi="Times New Roman" w:cs="Times New Roman"/>
                                      <w:lang w:val="en-GB" w:eastAsia="en-US"/>
                                    </w:rPr>
                                    <w:t>oligo</w:t>
                                  </w:r>
                                  <w:bookmarkStart w:id="78" w:name="__UnoMark__1711_14405001161"/>
                                  <w:bookmarkEnd w:id="78"/>
                                  <w:proofErr w:type="spellEnd"/>
                                  <w:proofErr w:type="gramEnd"/>
                                </w:p>
                              </w:tc>
                              <w:tc>
                                <w:tcPr>
                                  <w:tcW w:w="1276" w:type="dxa"/>
                                  <w:shd w:val="clear" w:color="auto" w:fill="auto"/>
                                  <w:vAlign w:val="center"/>
                                </w:tcPr>
                                <w:p w14:paraId="1320AAD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79" w:name="__UnoMark__1712_14405001161"/>
                                  <w:bookmarkEnd w:id="79"/>
                                  <w:proofErr w:type="gramStart"/>
                                  <w:r w:rsidRPr="00E8282A">
                                    <w:rPr>
                                      <w:rFonts w:ascii="Times New Roman" w:eastAsia="Times New Roman" w:hAnsi="Times New Roman" w:cs="Times New Roman"/>
                                      <w:lang w:val="en-GB" w:eastAsia="en-US"/>
                                    </w:rPr>
                                    <w:t>petiole</w:t>
                                  </w:r>
                                  <w:proofErr w:type="gramEnd"/>
                                  <w:r w:rsidRPr="00E8282A">
                                    <w:rPr>
                                      <w:rFonts w:ascii="Times New Roman" w:eastAsia="Times New Roman" w:hAnsi="Times New Roman" w:cs="Times New Roman"/>
                                      <w:lang w:val="en-GB" w:eastAsia="en-US"/>
                                    </w:rPr>
                                    <w:t>, shoot</w:t>
                                  </w:r>
                                  <w:bookmarkStart w:id="80" w:name="__UnoMark__1713_14405001161"/>
                                  <w:bookmarkEnd w:id="80"/>
                                </w:p>
                              </w:tc>
                              <w:tc>
                                <w:tcPr>
                                  <w:tcW w:w="1276" w:type="dxa"/>
                                  <w:shd w:val="clear" w:color="auto" w:fill="auto"/>
                                  <w:vAlign w:val="center"/>
                                </w:tcPr>
                                <w:p w14:paraId="67474A0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81" w:name="__UnoMark__1714_14405001161"/>
                                  <w:bookmarkEnd w:id="81"/>
                                  <w:proofErr w:type="gramStart"/>
                                  <w:r w:rsidRPr="00E8282A">
                                    <w:rPr>
                                      <w:rFonts w:ascii="Times New Roman" w:eastAsia="Times New Roman" w:hAnsi="Times New Roman" w:cs="Times New Roman"/>
                                      <w:lang w:val="en-GB" w:eastAsia="en-US"/>
                                    </w:rPr>
                                    <w:t>fusiform</w:t>
                                  </w:r>
                                  <w:proofErr w:type="gramEnd"/>
                                  <w:r w:rsidRPr="00E8282A">
                                    <w:rPr>
                                      <w:rFonts w:ascii="Times New Roman" w:eastAsia="Times New Roman" w:hAnsi="Times New Roman" w:cs="Times New Roman"/>
                                      <w:lang w:val="en-GB" w:eastAsia="en-US"/>
                                    </w:rPr>
                                    <w:t>, green</w:t>
                                  </w:r>
                                  <w:bookmarkStart w:id="82" w:name="__UnoMark__1715_14405001161"/>
                                  <w:bookmarkEnd w:id="82"/>
                                </w:p>
                              </w:tc>
                              <w:tc>
                                <w:tcPr>
                                  <w:tcW w:w="1274" w:type="dxa"/>
                                  <w:shd w:val="clear" w:color="auto" w:fill="auto"/>
                                  <w:vAlign w:val="center"/>
                                </w:tcPr>
                                <w:p w14:paraId="34EFF0C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83" w:name="__UnoMark__1716_14405001161"/>
                                  <w:bookmarkEnd w:id="83"/>
                                  <w:proofErr w:type="spellStart"/>
                                  <w:proofErr w:type="gramStart"/>
                                  <w:r w:rsidRPr="00E8282A">
                                    <w:rPr>
                                      <w:rFonts w:ascii="Times New Roman" w:eastAsia="Times New Roman" w:hAnsi="Times New Roman" w:cs="Times New Roman"/>
                                      <w:lang w:val="en-GB" w:eastAsia="en-US"/>
                                    </w:rPr>
                                    <w:t>fus</w:t>
                                  </w:r>
                                  <w:bookmarkStart w:id="84" w:name="__UnoMark__1717_14405001161"/>
                                  <w:bookmarkEnd w:id="84"/>
                                  <w:proofErr w:type="spellEnd"/>
                                  <w:proofErr w:type="gramEnd"/>
                                </w:p>
                              </w:tc>
                            </w:tr>
                            <w:tr w:rsidR="00374DAF" w:rsidRPr="00E8282A" w14:paraId="41372387" w14:textId="77777777" w:rsidTr="00CF2E9C">
                              <w:trPr>
                                <w:trHeight w:val="600"/>
                              </w:trPr>
                              <w:tc>
                                <w:tcPr>
                                  <w:tcW w:w="1666" w:type="dxa"/>
                                  <w:shd w:val="clear" w:color="auto" w:fill="auto"/>
                                  <w:vAlign w:val="center"/>
                                </w:tcPr>
                                <w:p w14:paraId="06682EE4" w14:textId="77777777" w:rsidR="00374DAF" w:rsidRPr="00E8282A" w:rsidRDefault="00374DAF">
                                  <w:pPr>
                                    <w:spacing w:line="240" w:lineRule="auto"/>
                                    <w:rPr>
                                      <w:rFonts w:ascii="Times New Roman" w:eastAsia="Times New Roman" w:hAnsi="Times New Roman" w:cs="Times New Roman"/>
                                      <w:i/>
                                      <w:iCs/>
                                      <w:lang w:val="en-GB" w:eastAsia="en-US"/>
                                    </w:rPr>
                                  </w:pPr>
                                  <w:bookmarkStart w:id="85" w:name="__UnoMark__1718_14405001161"/>
                                  <w:bookmarkEnd w:id="85"/>
                                  <w:proofErr w:type="spellStart"/>
                                  <w:r w:rsidRPr="00E8282A">
                                    <w:rPr>
                                      <w:rFonts w:ascii="Times New Roman" w:eastAsia="Times New Roman" w:hAnsi="Times New Roman" w:cs="Times New Roman"/>
                                      <w:i/>
                                      <w:iCs/>
                                      <w:lang w:val="en-GB" w:eastAsia="en-US"/>
                                    </w:rPr>
                                    <w:t>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glomeratae</w:t>
                                  </w:r>
                                  <w:bookmarkStart w:id="86" w:name="__UnoMark__1719_14405001161"/>
                                  <w:bookmarkEnd w:id="86"/>
                                  <w:proofErr w:type="spellEnd"/>
                                </w:p>
                              </w:tc>
                              <w:tc>
                                <w:tcPr>
                                  <w:tcW w:w="1136" w:type="dxa"/>
                                  <w:shd w:val="clear" w:color="auto" w:fill="auto"/>
                                  <w:vAlign w:val="center"/>
                                </w:tcPr>
                                <w:p w14:paraId="65DB92C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87" w:name="__UnoMark__1720_14405001161"/>
                                  <w:bookmarkStart w:id="88" w:name="__UnoMark__1721_14405001161"/>
                                  <w:bookmarkEnd w:id="87"/>
                                  <w:bookmarkEnd w:id="88"/>
                                  <w:r>
                                    <w:rPr>
                                      <w:rFonts w:ascii="Times New Roman" w:eastAsia="Times New Roman" w:hAnsi="Times New Roman" w:cs="Times New Roman"/>
                                      <w:lang w:val="en-GB" w:eastAsia="en-US"/>
                                    </w:rPr>
                                    <w:t>145</w:t>
                                  </w:r>
                                </w:p>
                              </w:tc>
                              <w:tc>
                                <w:tcPr>
                                  <w:tcW w:w="1132" w:type="dxa"/>
                                  <w:shd w:val="clear" w:color="auto" w:fill="auto"/>
                                  <w:vAlign w:val="center"/>
                                </w:tcPr>
                                <w:p w14:paraId="339BC89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89" w:name="__UnoMark__1722_14405001161"/>
                                  <w:bookmarkEnd w:id="89"/>
                                  <w:r w:rsidRPr="00E8282A">
                                    <w:rPr>
                                      <w:rFonts w:ascii="Times New Roman" w:eastAsia="Times New Roman" w:hAnsi="Times New Roman" w:cs="Times New Roman"/>
                                      <w:lang w:val="en-GB" w:eastAsia="en-US"/>
                                    </w:rPr>
                                    <w:t>43</w:t>
                                  </w:r>
                                  <w:bookmarkStart w:id="90" w:name="__UnoMark__1723_14405001161"/>
                                  <w:bookmarkEnd w:id="90"/>
                                </w:p>
                              </w:tc>
                              <w:tc>
                                <w:tcPr>
                                  <w:tcW w:w="850" w:type="dxa"/>
                                  <w:shd w:val="clear" w:color="auto" w:fill="auto"/>
                                  <w:vAlign w:val="center"/>
                                </w:tcPr>
                                <w:p w14:paraId="7A6B4E4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91" w:name="__UnoMark__1724_14405001161"/>
                                  <w:bookmarkEnd w:id="91"/>
                                  <w:r w:rsidRPr="00E8282A">
                                    <w:rPr>
                                      <w:rFonts w:ascii="Times New Roman" w:eastAsia="Times New Roman" w:hAnsi="Times New Roman" w:cs="Times New Roman"/>
                                      <w:lang w:val="en-GB" w:eastAsia="en-US"/>
                                    </w:rPr>
                                    <w:t>18</w:t>
                                  </w:r>
                                  <w:bookmarkStart w:id="92" w:name="__UnoMark__1725_14405001161"/>
                                  <w:bookmarkEnd w:id="92"/>
                                  <w:r>
                                    <w:rPr>
                                      <w:rFonts w:ascii="Times New Roman" w:eastAsia="Times New Roman" w:hAnsi="Times New Roman" w:cs="Times New Roman"/>
                                      <w:lang w:val="en-GB" w:eastAsia="en-US"/>
                                    </w:rPr>
                                    <w:t>9</w:t>
                                  </w:r>
                                </w:p>
                              </w:tc>
                              <w:tc>
                                <w:tcPr>
                                  <w:tcW w:w="1027" w:type="dxa"/>
                                  <w:shd w:val="clear" w:color="auto" w:fill="auto"/>
                                  <w:vAlign w:val="center"/>
                                </w:tcPr>
                                <w:p w14:paraId="01A7CD1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93" w:name="__UnoMark__1726_14405001161"/>
                                  <w:bookmarkEnd w:id="93"/>
                                  <w:proofErr w:type="spellStart"/>
                                  <w:proofErr w:type="gramStart"/>
                                  <w:r w:rsidRPr="00E8282A">
                                    <w:rPr>
                                      <w:rFonts w:ascii="Times New Roman" w:eastAsia="Times New Roman" w:hAnsi="Times New Roman" w:cs="Times New Roman"/>
                                      <w:lang w:val="en-GB" w:eastAsia="en-US"/>
                                    </w:rPr>
                                    <w:t>oligo</w:t>
                                  </w:r>
                                  <w:bookmarkStart w:id="94" w:name="__UnoMark__1727_14405001161"/>
                                  <w:bookmarkEnd w:id="94"/>
                                  <w:proofErr w:type="spellEnd"/>
                                  <w:proofErr w:type="gramEnd"/>
                                </w:p>
                              </w:tc>
                              <w:tc>
                                <w:tcPr>
                                  <w:tcW w:w="1276" w:type="dxa"/>
                                  <w:shd w:val="clear" w:color="auto" w:fill="auto"/>
                                  <w:vAlign w:val="center"/>
                                </w:tcPr>
                                <w:p w14:paraId="1D72F100"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95" w:name="__UnoMark__1728_14405001161"/>
                                  <w:bookmarkEnd w:id="95"/>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xml:space="preserve"> vein, petiole</w:t>
                                  </w:r>
                                  <w:bookmarkStart w:id="96" w:name="__UnoMark__1729_14405001161"/>
                                  <w:bookmarkEnd w:id="96"/>
                                </w:p>
                              </w:tc>
                              <w:tc>
                                <w:tcPr>
                                  <w:tcW w:w="1276" w:type="dxa"/>
                                  <w:shd w:val="clear" w:color="auto" w:fill="auto"/>
                                  <w:vAlign w:val="center"/>
                                </w:tcPr>
                                <w:p w14:paraId="5D944F1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97" w:name="__UnoMark__1730_14405001161"/>
                                  <w:bookmarkEnd w:id="97"/>
                                  <w:proofErr w:type="gramStart"/>
                                  <w:r w:rsidRPr="00E8282A">
                                    <w:rPr>
                                      <w:rFonts w:ascii="Times New Roman" w:eastAsia="Times New Roman" w:hAnsi="Times New Roman" w:cs="Times New Roman"/>
                                      <w:lang w:val="en-GB" w:eastAsia="en-US"/>
                                    </w:rPr>
                                    <w:t>fusiform</w:t>
                                  </w:r>
                                  <w:proofErr w:type="gramEnd"/>
                                  <w:r w:rsidRPr="00E8282A">
                                    <w:rPr>
                                      <w:rFonts w:ascii="Times New Roman" w:eastAsia="Times New Roman" w:hAnsi="Times New Roman" w:cs="Times New Roman"/>
                                      <w:lang w:val="en-GB" w:eastAsia="en-US"/>
                                    </w:rPr>
                                    <w:t>, green</w:t>
                                  </w:r>
                                  <w:bookmarkStart w:id="98" w:name="__UnoMark__1731_14405001161"/>
                                  <w:bookmarkEnd w:id="98"/>
                                </w:p>
                              </w:tc>
                              <w:tc>
                                <w:tcPr>
                                  <w:tcW w:w="1274" w:type="dxa"/>
                                  <w:shd w:val="clear" w:color="auto" w:fill="auto"/>
                                  <w:vAlign w:val="center"/>
                                </w:tcPr>
                                <w:p w14:paraId="1DAAEC4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99" w:name="__UnoMark__1732_14405001161"/>
                                  <w:bookmarkEnd w:id="99"/>
                                  <w:proofErr w:type="spellStart"/>
                                  <w:proofErr w:type="gramStart"/>
                                  <w:r w:rsidRPr="00E8282A">
                                    <w:rPr>
                                      <w:rFonts w:ascii="Times New Roman" w:eastAsia="Times New Roman" w:hAnsi="Times New Roman" w:cs="Times New Roman"/>
                                      <w:lang w:val="en-GB" w:eastAsia="en-US"/>
                                    </w:rPr>
                                    <w:t>vei</w:t>
                                  </w:r>
                                  <w:bookmarkStart w:id="100" w:name="__UnoMark__1733_14405001161"/>
                                  <w:bookmarkEnd w:id="100"/>
                                  <w:proofErr w:type="spellEnd"/>
                                  <w:proofErr w:type="gramEnd"/>
                                </w:p>
                              </w:tc>
                            </w:tr>
                            <w:tr w:rsidR="00374DAF" w:rsidRPr="00E8282A" w14:paraId="39A488D7" w14:textId="77777777" w:rsidTr="00CF2E9C">
                              <w:trPr>
                                <w:trHeight w:val="702"/>
                              </w:trPr>
                              <w:tc>
                                <w:tcPr>
                                  <w:tcW w:w="1666" w:type="dxa"/>
                                  <w:shd w:val="clear" w:color="auto" w:fill="auto"/>
                                  <w:vAlign w:val="center"/>
                                </w:tcPr>
                                <w:p w14:paraId="7B5AD3AC" w14:textId="77777777" w:rsidR="00374DAF" w:rsidRPr="00E8282A" w:rsidRDefault="00374DAF">
                                  <w:pPr>
                                    <w:spacing w:line="240" w:lineRule="auto"/>
                                    <w:rPr>
                                      <w:rFonts w:ascii="Times New Roman" w:eastAsia="Times New Roman" w:hAnsi="Times New Roman" w:cs="Times New Roman"/>
                                      <w:i/>
                                      <w:iCs/>
                                      <w:lang w:val="en-GB" w:eastAsia="en-US"/>
                                    </w:rPr>
                                  </w:pPr>
                                  <w:bookmarkStart w:id="101" w:name="__UnoMark__1734_14405001161"/>
                                  <w:bookmarkEnd w:id="101"/>
                                  <w:proofErr w:type="spellStart"/>
                                  <w:r w:rsidRPr="00E8282A">
                                    <w:rPr>
                                      <w:rFonts w:ascii="Times New Roman" w:eastAsia="Times New Roman" w:hAnsi="Times New Roman" w:cs="Times New Roman"/>
                                      <w:i/>
                                      <w:iCs/>
                                      <w:lang w:val="en-GB" w:eastAsia="en-US"/>
                                    </w:rPr>
                                    <w:t>Perasphondylia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mikaniae</w:t>
                                  </w:r>
                                  <w:bookmarkStart w:id="102" w:name="__UnoMark__1735_14405001161"/>
                                  <w:bookmarkEnd w:id="102"/>
                                  <w:proofErr w:type="spellEnd"/>
                                </w:p>
                              </w:tc>
                              <w:tc>
                                <w:tcPr>
                                  <w:tcW w:w="1136" w:type="dxa"/>
                                  <w:shd w:val="clear" w:color="auto" w:fill="auto"/>
                                  <w:vAlign w:val="center"/>
                                </w:tcPr>
                                <w:p w14:paraId="66776152"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03" w:name="__UnoMark__1736_14405001161"/>
                                  <w:bookmarkStart w:id="104" w:name="__UnoMark__1737_14405001161"/>
                                  <w:bookmarkEnd w:id="103"/>
                                  <w:bookmarkEnd w:id="104"/>
                                  <w:r>
                                    <w:rPr>
                                      <w:rFonts w:ascii="Times New Roman" w:eastAsia="Times New Roman" w:hAnsi="Times New Roman" w:cs="Times New Roman"/>
                                      <w:lang w:val="en-GB" w:eastAsia="en-US"/>
                                    </w:rPr>
                                    <w:t>39</w:t>
                                  </w:r>
                                </w:p>
                              </w:tc>
                              <w:tc>
                                <w:tcPr>
                                  <w:tcW w:w="1132" w:type="dxa"/>
                                  <w:shd w:val="clear" w:color="auto" w:fill="auto"/>
                                  <w:vAlign w:val="center"/>
                                </w:tcPr>
                                <w:p w14:paraId="0CDD801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05" w:name="__UnoMark__1738_14405001161"/>
                                  <w:bookmarkEnd w:id="105"/>
                                  <w:r w:rsidRPr="00E8282A">
                                    <w:rPr>
                                      <w:rFonts w:ascii="Times New Roman" w:eastAsia="Times New Roman" w:hAnsi="Times New Roman" w:cs="Times New Roman"/>
                                      <w:lang w:val="en-GB" w:eastAsia="en-US"/>
                                    </w:rPr>
                                    <w:t>1</w:t>
                                  </w:r>
                                  <w:bookmarkStart w:id="106" w:name="__UnoMark__1739_14405001161"/>
                                  <w:bookmarkEnd w:id="106"/>
                                </w:p>
                              </w:tc>
                              <w:tc>
                                <w:tcPr>
                                  <w:tcW w:w="850" w:type="dxa"/>
                                  <w:shd w:val="clear" w:color="auto" w:fill="auto"/>
                                  <w:vAlign w:val="center"/>
                                </w:tcPr>
                                <w:p w14:paraId="28881BD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07" w:name="__UnoMark__1740_14405001161"/>
                                  <w:bookmarkEnd w:id="107"/>
                                  <w:r w:rsidRPr="00E8282A">
                                    <w:rPr>
                                      <w:rFonts w:ascii="Times New Roman" w:eastAsia="Times New Roman" w:hAnsi="Times New Roman" w:cs="Times New Roman"/>
                                      <w:lang w:val="en-GB" w:eastAsia="en-US"/>
                                    </w:rPr>
                                    <w:t>3</w:t>
                                  </w:r>
                                  <w:bookmarkStart w:id="108" w:name="__UnoMark__1741_14405001161"/>
                                  <w:bookmarkEnd w:id="108"/>
                                  <w:r>
                                    <w:rPr>
                                      <w:rFonts w:ascii="Times New Roman" w:eastAsia="Times New Roman" w:hAnsi="Times New Roman" w:cs="Times New Roman"/>
                                      <w:lang w:val="en-GB" w:eastAsia="en-US"/>
                                    </w:rPr>
                                    <w:t>3</w:t>
                                  </w:r>
                                </w:p>
                              </w:tc>
                              <w:tc>
                                <w:tcPr>
                                  <w:tcW w:w="1027" w:type="dxa"/>
                                  <w:shd w:val="clear" w:color="auto" w:fill="auto"/>
                                  <w:vAlign w:val="center"/>
                                </w:tcPr>
                                <w:p w14:paraId="08A1025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09" w:name="__UnoMark__1742_14405001161"/>
                                  <w:bookmarkEnd w:id="109"/>
                                  <w:proofErr w:type="gramStart"/>
                                  <w:r w:rsidRPr="00E8282A">
                                    <w:rPr>
                                      <w:rFonts w:ascii="Times New Roman" w:eastAsia="Times New Roman" w:hAnsi="Times New Roman" w:cs="Times New Roman"/>
                                      <w:lang w:val="en-GB" w:eastAsia="en-US"/>
                                    </w:rPr>
                                    <w:t>mono</w:t>
                                  </w:r>
                                  <w:bookmarkStart w:id="110" w:name="__UnoMark__1743_14405001161"/>
                                  <w:bookmarkEnd w:id="110"/>
                                  <w:proofErr w:type="gramEnd"/>
                                </w:p>
                              </w:tc>
                              <w:tc>
                                <w:tcPr>
                                  <w:tcW w:w="1276" w:type="dxa"/>
                                  <w:shd w:val="clear" w:color="auto" w:fill="auto"/>
                                  <w:vAlign w:val="center"/>
                                </w:tcPr>
                                <w:p w14:paraId="23E47BE9"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11" w:name="__UnoMark__1744_14405001161"/>
                                  <w:bookmarkEnd w:id="111"/>
                                  <w:proofErr w:type="gramStart"/>
                                  <w:r w:rsidRPr="00E8282A">
                                    <w:rPr>
                                      <w:rFonts w:ascii="Times New Roman" w:eastAsia="Times New Roman" w:hAnsi="Times New Roman" w:cs="Times New Roman"/>
                                      <w:lang w:val="en-GB" w:eastAsia="en-US"/>
                                    </w:rPr>
                                    <w:t>bud</w:t>
                                  </w:r>
                                  <w:bookmarkStart w:id="112" w:name="__UnoMark__1745_14405001161"/>
                                  <w:bookmarkEnd w:id="112"/>
                                  <w:proofErr w:type="gramEnd"/>
                                </w:p>
                              </w:tc>
                              <w:tc>
                                <w:tcPr>
                                  <w:tcW w:w="1276" w:type="dxa"/>
                                  <w:shd w:val="clear" w:color="auto" w:fill="auto"/>
                                  <w:vAlign w:val="center"/>
                                </w:tcPr>
                                <w:p w14:paraId="0F72501F"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13" w:name="__UnoMark__1746_14405001161"/>
                                  <w:bookmarkEnd w:id="113"/>
                                  <w:proofErr w:type="gramStart"/>
                                  <w:r w:rsidRPr="00E8282A">
                                    <w:rPr>
                                      <w:rFonts w:ascii="Times New Roman" w:eastAsia="Times New Roman" w:hAnsi="Times New Roman" w:cs="Times New Roman"/>
                                      <w:lang w:val="en-GB" w:eastAsia="en-US"/>
                                    </w:rPr>
                                    <w:t>rosette</w:t>
                                  </w:r>
                                  <w:proofErr w:type="gramEnd"/>
                                  <w:r w:rsidRPr="00E8282A">
                                    <w:rPr>
                                      <w:rFonts w:ascii="Times New Roman" w:eastAsia="Times New Roman" w:hAnsi="Times New Roman" w:cs="Times New Roman"/>
                                      <w:lang w:val="en-GB" w:eastAsia="en-US"/>
                                    </w:rPr>
                                    <w:t>, green</w:t>
                                  </w:r>
                                  <w:bookmarkStart w:id="114" w:name="__UnoMark__1747_14405001161"/>
                                  <w:bookmarkEnd w:id="114"/>
                                </w:p>
                              </w:tc>
                              <w:tc>
                                <w:tcPr>
                                  <w:tcW w:w="1274" w:type="dxa"/>
                                  <w:shd w:val="clear" w:color="auto" w:fill="auto"/>
                                  <w:vAlign w:val="center"/>
                                </w:tcPr>
                                <w:p w14:paraId="2F786AC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15" w:name="__UnoMark__1748_14405001161"/>
                                  <w:bookmarkEnd w:id="115"/>
                                  <w:proofErr w:type="gramStart"/>
                                  <w:r w:rsidRPr="00E8282A">
                                    <w:rPr>
                                      <w:rFonts w:ascii="Times New Roman" w:eastAsia="Times New Roman" w:hAnsi="Times New Roman" w:cs="Times New Roman"/>
                                      <w:lang w:val="en-GB" w:eastAsia="en-US"/>
                                    </w:rPr>
                                    <w:t>bud</w:t>
                                  </w:r>
                                  <w:bookmarkStart w:id="116" w:name="__UnoMark__1749_14405001161"/>
                                  <w:bookmarkEnd w:id="116"/>
                                  <w:proofErr w:type="gramEnd"/>
                                </w:p>
                              </w:tc>
                            </w:tr>
                            <w:tr w:rsidR="00374DAF" w:rsidRPr="00E8282A" w14:paraId="092BAA8D" w14:textId="77777777" w:rsidTr="00CF2E9C">
                              <w:trPr>
                                <w:trHeight w:val="620"/>
                              </w:trPr>
                              <w:tc>
                                <w:tcPr>
                                  <w:tcW w:w="1666" w:type="dxa"/>
                                  <w:tcBorders>
                                    <w:bottom w:val="single" w:sz="4" w:space="0" w:color="auto"/>
                                  </w:tcBorders>
                                  <w:shd w:val="clear" w:color="auto" w:fill="auto"/>
                                  <w:vAlign w:val="center"/>
                                </w:tcPr>
                                <w:p w14:paraId="78227D50" w14:textId="77777777" w:rsidR="00374DAF" w:rsidRPr="00E8282A" w:rsidRDefault="00374DAF">
                                  <w:pPr>
                                    <w:spacing w:line="240" w:lineRule="auto"/>
                                    <w:rPr>
                                      <w:rFonts w:ascii="Times New Roman" w:eastAsia="Times New Roman" w:hAnsi="Times New Roman" w:cs="Times New Roman"/>
                                      <w:i/>
                                      <w:iCs/>
                                      <w:lang w:val="en-GB" w:eastAsia="en-US"/>
                                    </w:rPr>
                                  </w:pPr>
                                  <w:bookmarkStart w:id="117" w:name="__UnoMark__1750_14405001161"/>
                                  <w:bookmarkEnd w:id="117"/>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conica</w:t>
                                  </w:r>
                                  <w:bookmarkStart w:id="118" w:name="__UnoMark__1751_14405001161"/>
                                  <w:bookmarkEnd w:id="118"/>
                                  <w:proofErr w:type="spellEnd"/>
                                </w:p>
                              </w:tc>
                              <w:tc>
                                <w:tcPr>
                                  <w:tcW w:w="1136" w:type="dxa"/>
                                  <w:tcBorders>
                                    <w:bottom w:val="single" w:sz="4" w:space="0" w:color="auto"/>
                                  </w:tcBorders>
                                  <w:shd w:val="clear" w:color="auto" w:fill="auto"/>
                                  <w:vAlign w:val="center"/>
                                </w:tcPr>
                                <w:p w14:paraId="5E2E64C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19" w:name="__UnoMark__1752_14405001161"/>
                                  <w:bookmarkEnd w:id="119"/>
                                  <w:r w:rsidRPr="00E8282A">
                                    <w:rPr>
                                      <w:rFonts w:ascii="Times New Roman" w:eastAsia="Times New Roman" w:hAnsi="Times New Roman" w:cs="Times New Roman"/>
                                      <w:lang w:val="en-GB" w:eastAsia="en-US"/>
                                    </w:rPr>
                                    <w:t>1</w:t>
                                  </w:r>
                                  <w:bookmarkStart w:id="120" w:name="__UnoMark__1753_14405001161"/>
                                  <w:bookmarkEnd w:id="120"/>
                                </w:p>
                              </w:tc>
                              <w:tc>
                                <w:tcPr>
                                  <w:tcW w:w="1132" w:type="dxa"/>
                                  <w:tcBorders>
                                    <w:bottom w:val="single" w:sz="4" w:space="0" w:color="auto"/>
                                  </w:tcBorders>
                                  <w:shd w:val="clear" w:color="auto" w:fill="auto"/>
                                  <w:vAlign w:val="center"/>
                                </w:tcPr>
                                <w:p w14:paraId="34DC930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21" w:name="__UnoMark__1754_14405001161"/>
                                  <w:bookmarkEnd w:id="121"/>
                                  <w:r w:rsidRPr="00E8282A">
                                    <w:rPr>
                                      <w:rFonts w:ascii="Times New Roman" w:eastAsia="Times New Roman" w:hAnsi="Times New Roman" w:cs="Times New Roman"/>
                                      <w:lang w:val="en-GB" w:eastAsia="en-US"/>
                                    </w:rPr>
                                    <w:t>22</w:t>
                                  </w:r>
                                  <w:bookmarkStart w:id="122" w:name="__UnoMark__1755_14405001161"/>
                                  <w:bookmarkEnd w:id="122"/>
                                </w:p>
                              </w:tc>
                              <w:tc>
                                <w:tcPr>
                                  <w:tcW w:w="850" w:type="dxa"/>
                                  <w:tcBorders>
                                    <w:bottom w:val="single" w:sz="4" w:space="0" w:color="auto"/>
                                  </w:tcBorders>
                                  <w:shd w:val="clear" w:color="auto" w:fill="auto"/>
                                  <w:vAlign w:val="center"/>
                                </w:tcPr>
                                <w:p w14:paraId="0D01A65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23" w:name="__UnoMark__1756_14405001161"/>
                                  <w:bookmarkEnd w:id="123"/>
                                  <w:r w:rsidRPr="00E8282A">
                                    <w:rPr>
                                      <w:rFonts w:ascii="Times New Roman" w:eastAsia="Times New Roman" w:hAnsi="Times New Roman" w:cs="Times New Roman"/>
                                      <w:lang w:val="en-GB" w:eastAsia="en-US"/>
                                    </w:rPr>
                                    <w:t>23</w:t>
                                  </w:r>
                                  <w:bookmarkStart w:id="124" w:name="__UnoMark__1757_14405001161"/>
                                  <w:bookmarkEnd w:id="124"/>
                                </w:p>
                              </w:tc>
                              <w:tc>
                                <w:tcPr>
                                  <w:tcW w:w="1027" w:type="dxa"/>
                                  <w:tcBorders>
                                    <w:bottom w:val="single" w:sz="4" w:space="0" w:color="auto"/>
                                  </w:tcBorders>
                                  <w:shd w:val="clear" w:color="auto" w:fill="auto"/>
                                  <w:vAlign w:val="center"/>
                                </w:tcPr>
                                <w:p w14:paraId="135680C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25" w:name="__UnoMark__1758_14405001161"/>
                                  <w:bookmarkEnd w:id="125"/>
                                  <w:proofErr w:type="gramStart"/>
                                  <w:r w:rsidRPr="00E8282A">
                                    <w:rPr>
                                      <w:rFonts w:ascii="Times New Roman" w:eastAsia="Times New Roman" w:hAnsi="Times New Roman" w:cs="Times New Roman"/>
                                      <w:lang w:val="en-GB" w:eastAsia="en-US"/>
                                    </w:rPr>
                                    <w:t>mono</w:t>
                                  </w:r>
                                  <w:bookmarkStart w:id="126" w:name="__UnoMark__1759_14405001161"/>
                                  <w:bookmarkEnd w:id="126"/>
                                  <w:proofErr w:type="gramEnd"/>
                                </w:p>
                              </w:tc>
                              <w:tc>
                                <w:tcPr>
                                  <w:tcW w:w="1276" w:type="dxa"/>
                                  <w:tcBorders>
                                    <w:bottom w:val="single" w:sz="4" w:space="0" w:color="auto"/>
                                  </w:tcBorders>
                                  <w:shd w:val="clear" w:color="auto" w:fill="auto"/>
                                  <w:vAlign w:val="center"/>
                                </w:tcPr>
                                <w:p w14:paraId="7896A50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27" w:name="__UnoMark__1760_14405001161"/>
                                  <w:bookmarkEnd w:id="127"/>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128" w:name="__UnoMark__1761_14405001161"/>
                                  <w:bookmarkEnd w:id="128"/>
                                </w:p>
                              </w:tc>
                              <w:tc>
                                <w:tcPr>
                                  <w:tcW w:w="1276" w:type="dxa"/>
                                  <w:tcBorders>
                                    <w:bottom w:val="single" w:sz="4" w:space="0" w:color="auto"/>
                                  </w:tcBorders>
                                  <w:shd w:val="clear" w:color="auto" w:fill="auto"/>
                                  <w:vAlign w:val="center"/>
                                </w:tcPr>
                                <w:p w14:paraId="46462F3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29" w:name="__UnoMark__1762_14405001161"/>
                                  <w:bookmarkEnd w:id="129"/>
                                  <w:proofErr w:type="gramStart"/>
                                  <w:r w:rsidRPr="00E8282A">
                                    <w:rPr>
                                      <w:rFonts w:ascii="Times New Roman" w:eastAsia="Times New Roman" w:hAnsi="Times New Roman" w:cs="Times New Roman"/>
                                      <w:lang w:val="en-GB" w:eastAsia="en-US"/>
                                    </w:rPr>
                                    <w:t>conic</w:t>
                                  </w:r>
                                  <w:proofErr w:type="gramEnd"/>
                                  <w:r w:rsidRPr="00E8282A">
                                    <w:rPr>
                                      <w:rFonts w:ascii="Times New Roman" w:eastAsia="Times New Roman" w:hAnsi="Times New Roman" w:cs="Times New Roman"/>
                                      <w:lang w:val="en-GB" w:eastAsia="en-US"/>
                                    </w:rPr>
                                    <w:t>, green</w:t>
                                  </w:r>
                                  <w:bookmarkStart w:id="130" w:name="__UnoMark__1763_14405001161"/>
                                  <w:bookmarkEnd w:id="130"/>
                                </w:p>
                              </w:tc>
                              <w:tc>
                                <w:tcPr>
                                  <w:tcW w:w="1274" w:type="dxa"/>
                                  <w:tcBorders>
                                    <w:bottom w:val="single" w:sz="4" w:space="0" w:color="auto"/>
                                  </w:tcBorders>
                                  <w:shd w:val="clear" w:color="auto" w:fill="auto"/>
                                  <w:vAlign w:val="center"/>
                                </w:tcPr>
                                <w:p w14:paraId="0D8D84C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31" w:name="__UnoMark__1764_14405001161"/>
                                  <w:bookmarkEnd w:id="131"/>
                                  <w:proofErr w:type="gramStart"/>
                                  <w:r w:rsidRPr="00E8282A">
                                    <w:rPr>
                                      <w:rFonts w:ascii="Times New Roman" w:eastAsia="Times New Roman" w:hAnsi="Times New Roman" w:cs="Times New Roman"/>
                                      <w:lang w:val="en-GB" w:eastAsia="en-US"/>
                                    </w:rPr>
                                    <w:t>con</w:t>
                                  </w:r>
                                  <w:bookmarkStart w:id="132" w:name="__UnoMark__1765_14405001161"/>
                                  <w:bookmarkEnd w:id="132"/>
                                  <w:proofErr w:type="gramEnd"/>
                                </w:p>
                              </w:tc>
                            </w:tr>
                            <w:tr w:rsidR="00374DAF" w:rsidRPr="00E8282A" w14:paraId="220F6A19" w14:textId="77777777" w:rsidTr="00CF2E9C">
                              <w:trPr>
                                <w:trHeight w:val="320"/>
                              </w:trPr>
                              <w:tc>
                                <w:tcPr>
                                  <w:tcW w:w="1666" w:type="dxa"/>
                                  <w:tcBorders>
                                    <w:top w:val="single" w:sz="4" w:space="0" w:color="auto"/>
                                    <w:bottom w:val="single" w:sz="4" w:space="0" w:color="auto"/>
                                  </w:tcBorders>
                                  <w:shd w:val="clear" w:color="auto" w:fill="auto"/>
                                  <w:vAlign w:val="center"/>
                                </w:tcPr>
                                <w:p w14:paraId="6B3A980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33" w:name="__UnoMark__1766_14405001161"/>
                                  <w:bookmarkEnd w:id="133"/>
                                  <w:r w:rsidRPr="00E8282A">
                                    <w:rPr>
                                      <w:rFonts w:ascii="Times New Roman" w:eastAsia="Times New Roman" w:hAnsi="Times New Roman" w:cs="Times New Roman"/>
                                      <w:b/>
                                      <w:bCs/>
                                      <w:lang w:val="en-GB" w:eastAsia="en-US"/>
                                    </w:rPr>
                                    <w:t>Total</w:t>
                                  </w:r>
                                  <w:bookmarkStart w:id="134" w:name="__UnoMark__1767_14405001161"/>
                                  <w:bookmarkEnd w:id="134"/>
                                </w:p>
                              </w:tc>
                              <w:tc>
                                <w:tcPr>
                                  <w:tcW w:w="1136" w:type="dxa"/>
                                  <w:tcBorders>
                                    <w:top w:val="single" w:sz="4" w:space="0" w:color="auto"/>
                                    <w:bottom w:val="single" w:sz="4" w:space="0" w:color="auto"/>
                                  </w:tcBorders>
                                  <w:shd w:val="clear" w:color="auto" w:fill="auto"/>
                                  <w:vAlign w:val="center"/>
                                </w:tcPr>
                                <w:p w14:paraId="41E7E05F"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35" w:name="__UnoMark__1768_14405001161"/>
                                  <w:bookmarkEnd w:id="135"/>
                                  <w:r w:rsidRPr="00E8282A">
                                    <w:rPr>
                                      <w:rFonts w:ascii="Times New Roman" w:eastAsia="Times New Roman" w:hAnsi="Times New Roman" w:cs="Times New Roman"/>
                                      <w:lang w:val="en-GB" w:eastAsia="en-US"/>
                                    </w:rPr>
                                    <w:t>3</w:t>
                                  </w:r>
                                  <w:bookmarkStart w:id="136" w:name="__UnoMark__1769_14405001161"/>
                                  <w:bookmarkEnd w:id="136"/>
                                  <w:r>
                                    <w:rPr>
                                      <w:rFonts w:ascii="Times New Roman" w:eastAsia="Times New Roman" w:hAnsi="Times New Roman" w:cs="Times New Roman"/>
                                      <w:lang w:val="en-GB" w:eastAsia="en-US"/>
                                    </w:rPr>
                                    <w:t>223</w:t>
                                  </w:r>
                                </w:p>
                              </w:tc>
                              <w:tc>
                                <w:tcPr>
                                  <w:tcW w:w="1132" w:type="dxa"/>
                                  <w:tcBorders>
                                    <w:top w:val="single" w:sz="4" w:space="0" w:color="auto"/>
                                    <w:bottom w:val="single" w:sz="4" w:space="0" w:color="auto"/>
                                  </w:tcBorders>
                                  <w:shd w:val="clear" w:color="auto" w:fill="auto"/>
                                  <w:vAlign w:val="center"/>
                                </w:tcPr>
                                <w:p w14:paraId="77977872"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37" w:name="__UnoMark__1770_14405001161"/>
                                  <w:bookmarkEnd w:id="137"/>
                                  <w:r w:rsidRPr="00E8282A">
                                    <w:rPr>
                                      <w:rFonts w:ascii="Times New Roman" w:eastAsia="Times New Roman" w:hAnsi="Times New Roman" w:cs="Times New Roman"/>
                                      <w:lang w:val="en-GB" w:eastAsia="en-US"/>
                                    </w:rPr>
                                    <w:t>14</w:t>
                                  </w:r>
                                  <w:bookmarkStart w:id="138" w:name="__UnoMark__1771_14405001161"/>
                                  <w:bookmarkEnd w:id="138"/>
                                  <w:r>
                                    <w:rPr>
                                      <w:rFonts w:ascii="Times New Roman" w:eastAsia="Times New Roman" w:hAnsi="Times New Roman" w:cs="Times New Roman"/>
                                      <w:lang w:val="en-GB" w:eastAsia="en-US"/>
                                    </w:rPr>
                                    <w:t>95</w:t>
                                  </w:r>
                                </w:p>
                              </w:tc>
                              <w:tc>
                                <w:tcPr>
                                  <w:tcW w:w="850" w:type="dxa"/>
                                  <w:tcBorders>
                                    <w:top w:val="single" w:sz="4" w:space="0" w:color="auto"/>
                                    <w:bottom w:val="single" w:sz="4" w:space="0" w:color="auto"/>
                                  </w:tcBorders>
                                  <w:shd w:val="clear" w:color="auto" w:fill="auto"/>
                                  <w:vAlign w:val="center"/>
                                </w:tcPr>
                                <w:p w14:paraId="08F4A8C0"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39" w:name="__UnoMark__1772_14405001161"/>
                                  <w:bookmarkEnd w:id="139"/>
                                  <w:r w:rsidRPr="00E8282A">
                                    <w:rPr>
                                      <w:rFonts w:ascii="Times New Roman" w:eastAsia="Times New Roman" w:hAnsi="Times New Roman" w:cs="Times New Roman"/>
                                      <w:lang w:val="en-GB" w:eastAsia="en-US"/>
                                    </w:rPr>
                                    <w:t>4</w:t>
                                  </w:r>
                                  <w:bookmarkStart w:id="140" w:name="__UnoMark__1773_14405001161"/>
                                  <w:bookmarkEnd w:id="140"/>
                                  <w:r>
                                    <w:rPr>
                                      <w:rFonts w:ascii="Times New Roman" w:eastAsia="Times New Roman" w:hAnsi="Times New Roman" w:cs="Times New Roman"/>
                                      <w:lang w:val="en-GB" w:eastAsia="en-US"/>
                                    </w:rPr>
                                    <w:t>718</w:t>
                                  </w:r>
                                </w:p>
                              </w:tc>
                              <w:tc>
                                <w:tcPr>
                                  <w:tcW w:w="1027" w:type="dxa"/>
                                  <w:tcBorders>
                                    <w:top w:val="single" w:sz="4" w:space="0" w:color="auto"/>
                                    <w:bottom w:val="single" w:sz="4" w:space="0" w:color="auto"/>
                                  </w:tcBorders>
                                  <w:shd w:val="clear" w:color="auto" w:fill="auto"/>
                                  <w:vAlign w:val="center"/>
                                </w:tcPr>
                                <w:p w14:paraId="2CFA80A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41" w:name="__UnoMark__1774_14405001161"/>
                                  <w:bookmarkEnd w:id="141"/>
                                  <w:r w:rsidRPr="00E8282A">
                                    <w:rPr>
                                      <w:rFonts w:ascii="Times New Roman" w:eastAsia="Times New Roman" w:hAnsi="Times New Roman" w:cs="Times New Roman"/>
                                      <w:lang w:val="en-GB" w:eastAsia="en-US"/>
                                    </w:rPr>
                                    <w:t> </w:t>
                                  </w:r>
                                  <w:bookmarkStart w:id="142" w:name="__UnoMark__1775_14405001161"/>
                                  <w:bookmarkEnd w:id="142"/>
                                </w:p>
                              </w:tc>
                              <w:tc>
                                <w:tcPr>
                                  <w:tcW w:w="1276" w:type="dxa"/>
                                  <w:tcBorders>
                                    <w:top w:val="single" w:sz="4" w:space="0" w:color="auto"/>
                                    <w:bottom w:val="single" w:sz="4" w:space="0" w:color="auto"/>
                                  </w:tcBorders>
                                  <w:shd w:val="clear" w:color="auto" w:fill="auto"/>
                                  <w:vAlign w:val="center"/>
                                </w:tcPr>
                                <w:p w14:paraId="212560C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43" w:name="__UnoMark__1776_14405001161"/>
                                  <w:bookmarkEnd w:id="143"/>
                                  <w:r w:rsidRPr="00E8282A">
                                    <w:rPr>
                                      <w:rFonts w:ascii="Times New Roman" w:eastAsia="Times New Roman" w:hAnsi="Times New Roman" w:cs="Times New Roman"/>
                                      <w:lang w:val="en-GB" w:eastAsia="en-US"/>
                                    </w:rPr>
                                    <w:t> </w:t>
                                  </w:r>
                                  <w:bookmarkStart w:id="144" w:name="__UnoMark__1777_14405001161"/>
                                  <w:bookmarkEnd w:id="144"/>
                                </w:p>
                              </w:tc>
                              <w:tc>
                                <w:tcPr>
                                  <w:tcW w:w="1276" w:type="dxa"/>
                                  <w:tcBorders>
                                    <w:top w:val="single" w:sz="4" w:space="0" w:color="auto"/>
                                    <w:bottom w:val="single" w:sz="4" w:space="0" w:color="auto"/>
                                  </w:tcBorders>
                                  <w:shd w:val="clear" w:color="auto" w:fill="auto"/>
                                  <w:vAlign w:val="center"/>
                                </w:tcPr>
                                <w:p w14:paraId="31FE864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45" w:name="__UnoMark__1778_14405001161"/>
                                  <w:bookmarkEnd w:id="145"/>
                                  <w:r w:rsidRPr="00E8282A">
                                    <w:rPr>
                                      <w:rFonts w:ascii="Times New Roman" w:eastAsia="Times New Roman" w:hAnsi="Times New Roman" w:cs="Times New Roman"/>
                                      <w:lang w:val="en-GB" w:eastAsia="en-US"/>
                                    </w:rPr>
                                    <w:t> </w:t>
                                  </w:r>
                                  <w:bookmarkStart w:id="146" w:name="__UnoMark__1779_14405001161"/>
                                  <w:bookmarkEnd w:id="146"/>
                                </w:p>
                              </w:tc>
                              <w:tc>
                                <w:tcPr>
                                  <w:tcW w:w="1274" w:type="dxa"/>
                                  <w:tcBorders>
                                    <w:top w:val="single" w:sz="4" w:space="0" w:color="auto"/>
                                    <w:bottom w:val="single" w:sz="4" w:space="0" w:color="auto"/>
                                  </w:tcBorders>
                                  <w:shd w:val="clear" w:color="auto" w:fill="auto"/>
                                  <w:vAlign w:val="center"/>
                                </w:tcPr>
                                <w:p w14:paraId="0C72901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47" w:name="__UnoMark__1780_14405001161"/>
                                  <w:bookmarkEnd w:id="147"/>
                                  <w:r w:rsidRPr="00E8282A">
                                    <w:rPr>
                                      <w:rFonts w:ascii="Times New Roman" w:eastAsia="Times New Roman" w:hAnsi="Times New Roman" w:cs="Times New Roman"/>
                                      <w:lang w:val="en-GB" w:eastAsia="en-US"/>
                                    </w:rPr>
                                    <w:t> </w:t>
                                  </w:r>
                                </w:p>
                              </w:tc>
                            </w:tr>
                          </w:tbl>
                          <w:p w14:paraId="44661873" w14:textId="77777777" w:rsidR="00374DAF" w:rsidRPr="00E8282A" w:rsidRDefault="00374DAF" w:rsidP="008546BB">
                            <w:pPr>
                              <w:pStyle w:val="FrameContents"/>
                            </w:pPr>
                          </w:p>
                        </w:txbxContent>
                      </wps:txbx>
                      <wps:bodyPr lIns="0" tIns="0" rIns="0" bIns="0">
                        <a:noAutofit/>
                      </wps:bodyPr>
                    </wps:wsp>
                  </a:graphicData>
                </a:graphic>
                <wp14:sizeRelV relativeFrom="margin">
                  <wp14:pctHeight>0</wp14:pctHeight>
                </wp14:sizeRelV>
              </wp:anchor>
            </w:drawing>
          </mc:Choice>
          <mc:Fallback>
            <w:pict>
              <v:rect id="Frame1" o:spid="_x0000_s1026" style="position:absolute;left:0;text-align:left;margin-left:0;margin-top:153pt;width:482pt;height:27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" filled="f" stroked="f">
                <v:textbox inset="0,0,0,0">
                  <w:txbxContent>
                    <w:tbl>
                      <w:tblPr>
                        <w:tblW w:w="9639" w:type="dxa"/>
                        <w:tblCellMar>
                          <w:left w:w="0" w:type="dxa"/>
                          <w:right w:w="0" w:type="dxa"/>
                        </w:tblCellMar>
                        <w:tblLook w:val="04A0" w:firstRow="1" w:lastRow="0" w:firstColumn="1" w:lastColumn="0" w:noHBand="0" w:noVBand="1"/>
                      </w:tblPr>
                      <w:tblGrid>
                        <w:gridCol w:w="1667"/>
                        <w:gridCol w:w="1137"/>
                        <w:gridCol w:w="1132"/>
                        <w:gridCol w:w="850"/>
                        <w:gridCol w:w="1027"/>
                        <w:gridCol w:w="1276"/>
                        <w:gridCol w:w="1276"/>
                        <w:gridCol w:w="1274"/>
                      </w:tblGrid>
                      <w:tr w:rsidR="00374DAF" w:rsidRPr="00E8282A" w14:paraId="272A6291" w14:textId="77777777" w:rsidTr="00CF2E9C">
                        <w:trPr>
                          <w:trHeight w:val="620"/>
                        </w:trPr>
                        <w:tc>
                          <w:tcPr>
                            <w:tcW w:w="1666" w:type="dxa"/>
                            <w:tcBorders>
                              <w:top w:val="single" w:sz="8" w:space="0" w:color="292934"/>
                              <w:bottom w:val="single" w:sz="8" w:space="0" w:color="292934"/>
                            </w:tcBorders>
                            <w:shd w:val="clear" w:color="auto" w:fill="auto"/>
                            <w:vAlign w:val="center"/>
                          </w:tcPr>
                          <w:p w14:paraId="6B7ABA3A" w14:textId="77777777" w:rsidR="00374DAF" w:rsidRPr="00E8282A" w:rsidRDefault="00374DAF">
                            <w:pPr>
                              <w:spacing w:line="240" w:lineRule="auto"/>
                              <w:jc w:val="center"/>
                              <w:rPr>
                                <w:rFonts w:ascii="Times New Roman" w:eastAsia="Times New Roman" w:hAnsi="Times New Roman" w:cs="Times New Roman"/>
                                <w:b/>
                                <w:bCs/>
                                <w:lang w:val="en-GB" w:eastAsia="en-US"/>
                              </w:rPr>
                            </w:pPr>
                            <w:r w:rsidRPr="00E8282A">
                              <w:rPr>
                                <w:rFonts w:ascii="Times New Roman" w:eastAsia="Times New Roman" w:hAnsi="Times New Roman" w:cs="Times New Roman"/>
                                <w:b/>
                                <w:bCs/>
                                <w:lang w:val="en-GB" w:eastAsia="en-US"/>
                              </w:rPr>
                              <w:t>Galling species</w:t>
                            </w:r>
                            <w:bookmarkStart w:id="148" w:name="__UnoMark__1639_14405001161"/>
                            <w:bookmarkEnd w:id="148"/>
                          </w:p>
                        </w:tc>
                        <w:tc>
                          <w:tcPr>
                            <w:tcW w:w="1136" w:type="dxa"/>
                            <w:tcBorders>
                              <w:top w:val="single" w:sz="8" w:space="0" w:color="292934"/>
                              <w:bottom w:val="single" w:sz="8" w:space="0" w:color="292934"/>
                            </w:tcBorders>
                            <w:shd w:val="clear" w:color="auto" w:fill="auto"/>
                            <w:vAlign w:val="center"/>
                          </w:tcPr>
                          <w:p w14:paraId="5E473D0D" w14:textId="77777777" w:rsidR="00374DAF" w:rsidRPr="00E8282A" w:rsidRDefault="00374DAF">
                            <w:pPr>
                              <w:spacing w:line="240" w:lineRule="auto"/>
                              <w:jc w:val="center"/>
                              <w:rPr>
                                <w:rFonts w:ascii="Times New Roman" w:eastAsia="Times New Roman" w:hAnsi="Times New Roman" w:cs="Times New Roman"/>
                                <w:b/>
                                <w:bCs/>
                                <w:i/>
                                <w:iCs/>
                                <w:lang w:val="en-GB" w:eastAsia="en-US"/>
                              </w:rPr>
                            </w:pPr>
                            <w:bookmarkStart w:id="149" w:name="__UnoMark__1640_14405001161"/>
                            <w:bookmarkEnd w:id="149"/>
                            <w:proofErr w:type="spellStart"/>
                            <w:r w:rsidRPr="00E8282A">
                              <w:rPr>
                                <w:rFonts w:ascii="Times New Roman" w:eastAsia="Times New Roman" w:hAnsi="Times New Roman" w:cs="Times New Roman"/>
                                <w:b/>
                                <w:bCs/>
                                <w:i/>
                                <w:iCs/>
                                <w:lang w:val="en-GB" w:eastAsia="en-US"/>
                              </w:rPr>
                              <w:t>Mikania</w:t>
                            </w:r>
                            <w:proofErr w:type="spellEnd"/>
                            <w:r w:rsidRPr="00E8282A">
                              <w:rPr>
                                <w:rFonts w:ascii="Times New Roman" w:eastAsia="Times New Roman" w:hAnsi="Times New Roman" w:cs="Times New Roman"/>
                                <w:b/>
                                <w:bCs/>
                                <w:i/>
                                <w:iCs/>
                                <w:lang w:val="en-GB" w:eastAsia="en-US"/>
                              </w:rPr>
                              <w:t xml:space="preserve"> </w:t>
                            </w:r>
                            <w:proofErr w:type="spellStart"/>
                            <w:r w:rsidRPr="00E8282A">
                              <w:rPr>
                                <w:rFonts w:ascii="Times New Roman" w:eastAsia="Times New Roman" w:hAnsi="Times New Roman" w:cs="Times New Roman"/>
                                <w:b/>
                                <w:bCs/>
                                <w:i/>
                                <w:iCs/>
                                <w:lang w:val="en-GB" w:eastAsia="en-US"/>
                              </w:rPr>
                              <w:t>glomerata</w:t>
                            </w:r>
                            <w:bookmarkStart w:id="150" w:name="__UnoMark__1641_14405001161"/>
                            <w:bookmarkEnd w:id="150"/>
                            <w:proofErr w:type="spellEnd"/>
                          </w:p>
                        </w:tc>
                        <w:tc>
                          <w:tcPr>
                            <w:tcW w:w="1132" w:type="dxa"/>
                            <w:tcBorders>
                              <w:top w:val="single" w:sz="8" w:space="0" w:color="292934"/>
                              <w:bottom w:val="single" w:sz="8" w:space="0" w:color="292934"/>
                            </w:tcBorders>
                            <w:shd w:val="clear" w:color="auto" w:fill="auto"/>
                            <w:vAlign w:val="center"/>
                          </w:tcPr>
                          <w:p w14:paraId="6DFE10D5" w14:textId="77777777" w:rsidR="00374DAF" w:rsidRPr="00E8282A" w:rsidRDefault="00374DAF">
                            <w:pPr>
                              <w:spacing w:line="240" w:lineRule="auto"/>
                              <w:jc w:val="center"/>
                              <w:rPr>
                                <w:rFonts w:ascii="Times New Roman" w:eastAsia="Times New Roman" w:hAnsi="Times New Roman" w:cs="Times New Roman"/>
                                <w:b/>
                                <w:bCs/>
                                <w:i/>
                                <w:iCs/>
                                <w:lang w:val="en-GB" w:eastAsia="en-US"/>
                              </w:rPr>
                            </w:pPr>
                            <w:bookmarkStart w:id="151" w:name="__UnoMark__1642_14405001161"/>
                            <w:bookmarkEnd w:id="151"/>
                            <w:proofErr w:type="spellStart"/>
                            <w:r w:rsidRPr="00E8282A">
                              <w:rPr>
                                <w:rFonts w:ascii="Times New Roman" w:eastAsia="Times New Roman" w:hAnsi="Times New Roman" w:cs="Times New Roman"/>
                                <w:b/>
                                <w:bCs/>
                                <w:i/>
                                <w:iCs/>
                                <w:lang w:val="en-GB" w:eastAsia="en-US"/>
                              </w:rPr>
                              <w:t>Mikania</w:t>
                            </w:r>
                            <w:proofErr w:type="spellEnd"/>
                            <w:r w:rsidRPr="00E8282A">
                              <w:rPr>
                                <w:rFonts w:ascii="Times New Roman" w:eastAsia="Times New Roman" w:hAnsi="Times New Roman" w:cs="Times New Roman"/>
                                <w:b/>
                                <w:bCs/>
                                <w:i/>
                                <w:iCs/>
                                <w:lang w:val="en-GB" w:eastAsia="en-US"/>
                              </w:rPr>
                              <w:t xml:space="preserve"> </w:t>
                            </w:r>
                            <w:proofErr w:type="spellStart"/>
                            <w:r w:rsidRPr="00E8282A">
                              <w:rPr>
                                <w:rFonts w:ascii="Times New Roman" w:eastAsia="Times New Roman" w:hAnsi="Times New Roman" w:cs="Times New Roman"/>
                                <w:b/>
                                <w:bCs/>
                                <w:i/>
                                <w:iCs/>
                                <w:lang w:val="en-GB" w:eastAsia="en-US"/>
                              </w:rPr>
                              <w:t>laevigata</w:t>
                            </w:r>
                            <w:bookmarkStart w:id="152" w:name="__UnoMark__1643_14405001161"/>
                            <w:bookmarkEnd w:id="152"/>
                            <w:proofErr w:type="spellEnd"/>
                          </w:p>
                        </w:tc>
                        <w:tc>
                          <w:tcPr>
                            <w:tcW w:w="850" w:type="dxa"/>
                            <w:tcBorders>
                              <w:top w:val="single" w:sz="8" w:space="0" w:color="292934"/>
                              <w:bottom w:val="single" w:sz="8" w:space="0" w:color="292934"/>
                            </w:tcBorders>
                            <w:shd w:val="clear" w:color="auto" w:fill="auto"/>
                            <w:vAlign w:val="center"/>
                          </w:tcPr>
                          <w:p w14:paraId="46D8B7E9"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53" w:name="__UnoMark__1644_14405001161"/>
                            <w:bookmarkEnd w:id="153"/>
                            <w:r w:rsidRPr="00E8282A">
                              <w:rPr>
                                <w:rFonts w:ascii="Times New Roman" w:eastAsia="Times New Roman" w:hAnsi="Times New Roman" w:cs="Times New Roman"/>
                                <w:b/>
                                <w:bCs/>
                                <w:lang w:val="en-GB" w:eastAsia="en-US"/>
                              </w:rPr>
                              <w:t>Total</w:t>
                            </w:r>
                            <w:bookmarkStart w:id="154" w:name="__UnoMark__1645_14405001161"/>
                            <w:bookmarkEnd w:id="154"/>
                          </w:p>
                        </w:tc>
                        <w:tc>
                          <w:tcPr>
                            <w:tcW w:w="1027" w:type="dxa"/>
                            <w:tcBorders>
                              <w:top w:val="single" w:sz="8" w:space="0" w:color="292934"/>
                              <w:bottom w:val="single" w:sz="8" w:space="0" w:color="292934"/>
                            </w:tcBorders>
                            <w:shd w:val="clear" w:color="auto" w:fill="auto"/>
                            <w:vAlign w:val="center"/>
                          </w:tcPr>
                          <w:p w14:paraId="03143B4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55" w:name="__UnoMark__1646_14405001161"/>
                            <w:bookmarkEnd w:id="155"/>
                            <w:r w:rsidRPr="00E8282A">
                              <w:rPr>
                                <w:rFonts w:ascii="Times New Roman" w:eastAsia="Times New Roman" w:hAnsi="Times New Roman" w:cs="Times New Roman"/>
                                <w:b/>
                                <w:bCs/>
                                <w:lang w:val="en-GB" w:eastAsia="en-US"/>
                              </w:rPr>
                              <w:t>Niche amplitude</w:t>
                            </w:r>
                            <w:bookmarkStart w:id="156" w:name="__UnoMark__1647_14405001161"/>
                            <w:bookmarkEnd w:id="156"/>
                          </w:p>
                        </w:tc>
                        <w:tc>
                          <w:tcPr>
                            <w:tcW w:w="1276" w:type="dxa"/>
                            <w:tcBorders>
                              <w:top w:val="single" w:sz="8" w:space="0" w:color="292934"/>
                              <w:bottom w:val="single" w:sz="8" w:space="0" w:color="292934"/>
                            </w:tcBorders>
                            <w:shd w:val="clear" w:color="auto" w:fill="auto"/>
                            <w:vAlign w:val="center"/>
                          </w:tcPr>
                          <w:p w14:paraId="3A3350F6"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57" w:name="__UnoMark__1648_14405001161"/>
                            <w:bookmarkEnd w:id="157"/>
                            <w:r w:rsidRPr="00E8282A">
                              <w:rPr>
                                <w:rFonts w:ascii="Times New Roman" w:eastAsia="Times New Roman" w:hAnsi="Times New Roman" w:cs="Times New Roman"/>
                                <w:b/>
                                <w:bCs/>
                                <w:lang w:val="en-GB" w:eastAsia="en-US"/>
                              </w:rPr>
                              <w:t>Galled plant organ</w:t>
                            </w:r>
                            <w:bookmarkStart w:id="158" w:name="__UnoMark__1649_14405001161"/>
                            <w:bookmarkEnd w:id="158"/>
                          </w:p>
                        </w:tc>
                        <w:tc>
                          <w:tcPr>
                            <w:tcW w:w="1276" w:type="dxa"/>
                            <w:tcBorders>
                              <w:top w:val="single" w:sz="8" w:space="0" w:color="292934"/>
                              <w:bottom w:val="single" w:sz="8" w:space="0" w:color="292934"/>
                            </w:tcBorders>
                            <w:shd w:val="clear" w:color="auto" w:fill="auto"/>
                            <w:vAlign w:val="center"/>
                          </w:tcPr>
                          <w:p w14:paraId="5DB5C75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59" w:name="__UnoMark__1650_14405001161"/>
                            <w:bookmarkEnd w:id="159"/>
                            <w:r w:rsidRPr="00E8282A">
                              <w:rPr>
                                <w:rFonts w:ascii="Times New Roman" w:eastAsia="Times New Roman" w:hAnsi="Times New Roman" w:cs="Times New Roman"/>
                                <w:b/>
                                <w:bCs/>
                                <w:lang w:val="en-GB" w:eastAsia="en-US"/>
                              </w:rPr>
                              <w:t xml:space="preserve">Gall </w:t>
                            </w:r>
                            <w:proofErr w:type="spellStart"/>
                            <w:r w:rsidRPr="00E8282A">
                              <w:rPr>
                                <w:rFonts w:ascii="Times New Roman" w:eastAsia="Times New Roman" w:hAnsi="Times New Roman" w:cs="Times New Roman"/>
                                <w:b/>
                                <w:bCs/>
                                <w:lang w:val="en-GB" w:eastAsia="en-US"/>
                              </w:rPr>
                              <w:t>morphotype</w:t>
                            </w:r>
                            <w:bookmarkStart w:id="160" w:name="__UnoMark__1651_14405001161"/>
                            <w:bookmarkEnd w:id="160"/>
                            <w:proofErr w:type="spellEnd"/>
                          </w:p>
                        </w:tc>
                        <w:tc>
                          <w:tcPr>
                            <w:tcW w:w="1274" w:type="dxa"/>
                            <w:tcBorders>
                              <w:top w:val="single" w:sz="8" w:space="0" w:color="292934"/>
                              <w:bottom w:val="single" w:sz="8" w:space="0" w:color="292934"/>
                            </w:tcBorders>
                            <w:shd w:val="clear" w:color="auto" w:fill="auto"/>
                            <w:vAlign w:val="center"/>
                          </w:tcPr>
                          <w:p w14:paraId="21ADE4AC"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161" w:name="__UnoMark__1652_14405001161"/>
                            <w:bookmarkEnd w:id="161"/>
                            <w:proofErr w:type="spellStart"/>
                            <w:r w:rsidRPr="00E8282A">
                              <w:rPr>
                                <w:rFonts w:ascii="Times New Roman" w:eastAsia="Times New Roman" w:hAnsi="Times New Roman" w:cs="Times New Roman"/>
                                <w:b/>
                                <w:bCs/>
                                <w:lang w:val="en-GB" w:eastAsia="en-US"/>
                              </w:rPr>
                              <w:t>Morphotype</w:t>
                            </w:r>
                            <w:proofErr w:type="spellEnd"/>
                            <w:r w:rsidRPr="00E8282A">
                              <w:rPr>
                                <w:rFonts w:ascii="Times New Roman" w:eastAsia="Times New Roman" w:hAnsi="Times New Roman" w:cs="Times New Roman"/>
                                <w:b/>
                                <w:bCs/>
                                <w:lang w:val="en-GB" w:eastAsia="en-US"/>
                              </w:rPr>
                              <w:t xml:space="preserve"> code</w:t>
                            </w:r>
                            <w:bookmarkStart w:id="162" w:name="__UnoMark__1653_14405001161"/>
                            <w:bookmarkEnd w:id="162"/>
                          </w:p>
                        </w:tc>
                      </w:tr>
                      <w:tr w:rsidR="00374DAF" w:rsidRPr="00E8282A" w14:paraId="1680CB46" w14:textId="77777777" w:rsidTr="00CF2E9C">
                        <w:trPr>
                          <w:trHeight w:val="616"/>
                        </w:trPr>
                        <w:tc>
                          <w:tcPr>
                            <w:tcW w:w="1666" w:type="dxa"/>
                            <w:shd w:val="clear" w:color="auto" w:fill="auto"/>
                            <w:vAlign w:val="center"/>
                          </w:tcPr>
                          <w:p w14:paraId="2014247A" w14:textId="77777777" w:rsidR="00374DAF" w:rsidRPr="00E8282A" w:rsidRDefault="00374DAF">
                            <w:pPr>
                              <w:spacing w:line="240" w:lineRule="auto"/>
                              <w:rPr>
                                <w:rFonts w:ascii="Times New Roman" w:eastAsia="Times New Roman" w:hAnsi="Times New Roman" w:cs="Times New Roman"/>
                                <w:i/>
                                <w:iCs/>
                                <w:lang w:val="en-GB" w:eastAsia="en-US"/>
                              </w:rPr>
                            </w:pPr>
                            <w:bookmarkStart w:id="163" w:name="__UnoMark__1654_14405001161"/>
                            <w:bookmarkEnd w:id="163"/>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cylindrical</w:t>
                            </w:r>
                            <w:bookmarkStart w:id="164" w:name="__UnoMark__1655_14405001161"/>
                            <w:bookmarkEnd w:id="164"/>
                          </w:p>
                        </w:tc>
                        <w:tc>
                          <w:tcPr>
                            <w:tcW w:w="1136" w:type="dxa"/>
                            <w:shd w:val="clear" w:color="auto" w:fill="auto"/>
                            <w:vAlign w:val="center"/>
                          </w:tcPr>
                          <w:p w14:paraId="3FC820F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65" w:name="__UnoMark__1656_14405001161"/>
                            <w:bookmarkEnd w:id="165"/>
                            <w:r w:rsidRPr="00E8282A">
                              <w:rPr>
                                <w:rFonts w:ascii="Times New Roman" w:eastAsia="Times New Roman" w:hAnsi="Times New Roman" w:cs="Times New Roman"/>
                                <w:lang w:val="en-GB" w:eastAsia="en-US"/>
                              </w:rPr>
                              <w:t>15</w:t>
                            </w:r>
                            <w:bookmarkStart w:id="166" w:name="__UnoMark__1657_14405001161"/>
                            <w:bookmarkEnd w:id="166"/>
                            <w:r>
                              <w:rPr>
                                <w:rFonts w:ascii="Times New Roman" w:eastAsia="Times New Roman" w:hAnsi="Times New Roman" w:cs="Times New Roman"/>
                                <w:lang w:val="en-GB" w:eastAsia="en-US"/>
                              </w:rPr>
                              <w:t>41</w:t>
                            </w:r>
                          </w:p>
                        </w:tc>
                        <w:tc>
                          <w:tcPr>
                            <w:tcW w:w="1132" w:type="dxa"/>
                            <w:shd w:val="clear" w:color="auto" w:fill="auto"/>
                            <w:vAlign w:val="center"/>
                          </w:tcPr>
                          <w:p w14:paraId="7BA5192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67" w:name="__UnoMark__1658_14405001161"/>
                            <w:bookmarkEnd w:id="167"/>
                            <w:r w:rsidRPr="00E8282A">
                              <w:rPr>
                                <w:rFonts w:ascii="Times New Roman" w:eastAsia="Times New Roman" w:hAnsi="Times New Roman" w:cs="Times New Roman"/>
                                <w:lang w:val="en-GB" w:eastAsia="en-US"/>
                              </w:rPr>
                              <w:t>0</w:t>
                            </w:r>
                            <w:bookmarkStart w:id="168" w:name="__UnoMark__1659_14405001161"/>
                            <w:bookmarkEnd w:id="168"/>
                          </w:p>
                        </w:tc>
                        <w:tc>
                          <w:tcPr>
                            <w:tcW w:w="850" w:type="dxa"/>
                            <w:shd w:val="clear" w:color="auto" w:fill="auto"/>
                            <w:vAlign w:val="center"/>
                          </w:tcPr>
                          <w:p w14:paraId="07C3490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69" w:name="__UnoMark__1660_14405001161"/>
                            <w:bookmarkEnd w:id="169"/>
                            <w:r w:rsidRPr="00E8282A">
                              <w:rPr>
                                <w:rFonts w:ascii="Times New Roman" w:eastAsia="Times New Roman" w:hAnsi="Times New Roman" w:cs="Times New Roman"/>
                                <w:lang w:val="en-GB" w:eastAsia="en-US"/>
                              </w:rPr>
                              <w:t>15</w:t>
                            </w:r>
                            <w:bookmarkStart w:id="170" w:name="__UnoMark__1661_14405001161"/>
                            <w:bookmarkEnd w:id="170"/>
                            <w:r>
                              <w:rPr>
                                <w:rFonts w:ascii="Times New Roman" w:eastAsia="Times New Roman" w:hAnsi="Times New Roman" w:cs="Times New Roman"/>
                                <w:lang w:val="en-GB" w:eastAsia="en-US"/>
                              </w:rPr>
                              <w:t>41</w:t>
                            </w:r>
                          </w:p>
                        </w:tc>
                        <w:tc>
                          <w:tcPr>
                            <w:tcW w:w="1027" w:type="dxa"/>
                            <w:shd w:val="clear" w:color="auto" w:fill="auto"/>
                            <w:vAlign w:val="center"/>
                          </w:tcPr>
                          <w:p w14:paraId="69D4A92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71" w:name="__UnoMark__1662_14405001161"/>
                            <w:bookmarkEnd w:id="171"/>
                            <w:proofErr w:type="gramStart"/>
                            <w:r w:rsidRPr="00E8282A">
                              <w:rPr>
                                <w:rFonts w:ascii="Times New Roman" w:eastAsia="Times New Roman" w:hAnsi="Times New Roman" w:cs="Times New Roman"/>
                                <w:lang w:val="en-GB" w:eastAsia="en-US"/>
                              </w:rPr>
                              <w:t>mono</w:t>
                            </w:r>
                            <w:bookmarkStart w:id="172" w:name="__UnoMark__1663_14405001161"/>
                            <w:bookmarkEnd w:id="172"/>
                            <w:proofErr w:type="gramEnd"/>
                          </w:p>
                        </w:tc>
                        <w:tc>
                          <w:tcPr>
                            <w:tcW w:w="1276" w:type="dxa"/>
                            <w:shd w:val="clear" w:color="auto" w:fill="auto"/>
                            <w:vAlign w:val="center"/>
                          </w:tcPr>
                          <w:p w14:paraId="1E6AAF7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73" w:name="__UnoMark__1664_14405001161"/>
                            <w:bookmarkEnd w:id="173"/>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174" w:name="__UnoMark__1665_14405001161"/>
                            <w:bookmarkEnd w:id="174"/>
                          </w:p>
                        </w:tc>
                        <w:tc>
                          <w:tcPr>
                            <w:tcW w:w="1276" w:type="dxa"/>
                            <w:shd w:val="clear" w:color="auto" w:fill="auto"/>
                            <w:vAlign w:val="center"/>
                          </w:tcPr>
                          <w:p w14:paraId="7DDB123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75" w:name="__UnoMark__1666_14405001161"/>
                            <w:bookmarkEnd w:id="175"/>
                            <w:proofErr w:type="gramStart"/>
                            <w:r w:rsidRPr="00E8282A">
                              <w:rPr>
                                <w:rFonts w:ascii="Times New Roman" w:eastAsia="Times New Roman" w:hAnsi="Times New Roman" w:cs="Times New Roman"/>
                                <w:lang w:val="en-GB" w:eastAsia="en-US"/>
                              </w:rPr>
                              <w:t>cylindrical</w:t>
                            </w:r>
                            <w:proofErr w:type="gramEnd"/>
                            <w:r w:rsidRPr="00E8282A">
                              <w:rPr>
                                <w:rFonts w:ascii="Times New Roman" w:eastAsia="Times New Roman" w:hAnsi="Times New Roman" w:cs="Times New Roman"/>
                                <w:lang w:val="en-GB" w:eastAsia="en-US"/>
                              </w:rPr>
                              <w:t>, green/red</w:t>
                            </w:r>
                            <w:bookmarkStart w:id="176" w:name="__UnoMark__1667_14405001161"/>
                            <w:bookmarkEnd w:id="176"/>
                          </w:p>
                        </w:tc>
                        <w:tc>
                          <w:tcPr>
                            <w:tcW w:w="1274" w:type="dxa"/>
                            <w:shd w:val="clear" w:color="auto" w:fill="auto"/>
                            <w:vAlign w:val="center"/>
                          </w:tcPr>
                          <w:p w14:paraId="5856D6F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77" w:name="__UnoMark__1668_14405001161"/>
                            <w:bookmarkEnd w:id="177"/>
                            <w:proofErr w:type="spellStart"/>
                            <w:proofErr w:type="gramStart"/>
                            <w:r w:rsidRPr="00E8282A">
                              <w:rPr>
                                <w:rFonts w:ascii="Times New Roman" w:eastAsia="Times New Roman" w:hAnsi="Times New Roman" w:cs="Times New Roman"/>
                                <w:lang w:val="en-GB" w:eastAsia="en-US"/>
                              </w:rPr>
                              <w:t>cyl</w:t>
                            </w:r>
                            <w:bookmarkStart w:id="178" w:name="__UnoMark__1669_14405001161"/>
                            <w:bookmarkEnd w:id="178"/>
                            <w:proofErr w:type="spellEnd"/>
                            <w:proofErr w:type="gramEnd"/>
                          </w:p>
                        </w:tc>
                      </w:tr>
                      <w:tr w:rsidR="00374DAF" w:rsidRPr="00E8282A" w14:paraId="05F1EB38" w14:textId="77777777" w:rsidTr="00CF2E9C">
                        <w:trPr>
                          <w:trHeight w:val="600"/>
                        </w:trPr>
                        <w:tc>
                          <w:tcPr>
                            <w:tcW w:w="1666" w:type="dxa"/>
                            <w:shd w:val="clear" w:color="auto" w:fill="auto"/>
                            <w:vAlign w:val="center"/>
                          </w:tcPr>
                          <w:p w14:paraId="6602E93C" w14:textId="77777777" w:rsidR="00374DAF" w:rsidRPr="00E8282A" w:rsidRDefault="00374DAF">
                            <w:pPr>
                              <w:spacing w:line="240" w:lineRule="auto"/>
                              <w:rPr>
                                <w:rFonts w:ascii="Times New Roman" w:eastAsia="Times New Roman" w:hAnsi="Times New Roman" w:cs="Times New Roman"/>
                                <w:i/>
                                <w:iCs/>
                                <w:lang w:val="en-GB" w:eastAsia="en-US"/>
                              </w:rPr>
                            </w:pPr>
                            <w:bookmarkStart w:id="179" w:name="__UnoMark__1670_14405001161"/>
                            <w:bookmarkEnd w:id="179"/>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spherical</w:t>
                            </w:r>
                            <w:bookmarkStart w:id="180" w:name="__UnoMark__1671_14405001161"/>
                            <w:bookmarkEnd w:id="180"/>
                          </w:p>
                        </w:tc>
                        <w:tc>
                          <w:tcPr>
                            <w:tcW w:w="1136" w:type="dxa"/>
                            <w:shd w:val="clear" w:color="auto" w:fill="auto"/>
                            <w:vAlign w:val="center"/>
                          </w:tcPr>
                          <w:p w14:paraId="18BA947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81" w:name="__UnoMark__1672_14405001161"/>
                            <w:bookmarkEnd w:id="181"/>
                            <w:r w:rsidRPr="00E8282A">
                              <w:rPr>
                                <w:rFonts w:ascii="Times New Roman" w:eastAsia="Times New Roman" w:hAnsi="Times New Roman" w:cs="Times New Roman"/>
                                <w:lang w:val="en-GB" w:eastAsia="en-US"/>
                              </w:rPr>
                              <w:t>5</w:t>
                            </w:r>
                            <w:bookmarkStart w:id="182" w:name="__UnoMark__1673_14405001161"/>
                            <w:bookmarkEnd w:id="182"/>
                            <w:r>
                              <w:rPr>
                                <w:rFonts w:ascii="Times New Roman" w:eastAsia="Times New Roman" w:hAnsi="Times New Roman" w:cs="Times New Roman"/>
                                <w:lang w:val="en-GB" w:eastAsia="en-US"/>
                              </w:rPr>
                              <w:t>53</w:t>
                            </w:r>
                          </w:p>
                        </w:tc>
                        <w:tc>
                          <w:tcPr>
                            <w:tcW w:w="1132" w:type="dxa"/>
                            <w:shd w:val="clear" w:color="auto" w:fill="auto"/>
                            <w:vAlign w:val="center"/>
                          </w:tcPr>
                          <w:p w14:paraId="48DE61C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83" w:name="__UnoMark__1674_14405001161"/>
                            <w:bookmarkEnd w:id="183"/>
                            <w:r w:rsidRPr="00E8282A">
                              <w:rPr>
                                <w:rFonts w:ascii="Times New Roman" w:eastAsia="Times New Roman" w:hAnsi="Times New Roman" w:cs="Times New Roman"/>
                                <w:lang w:val="en-GB" w:eastAsia="en-US"/>
                              </w:rPr>
                              <w:t>67</w:t>
                            </w:r>
                            <w:bookmarkStart w:id="184" w:name="__UnoMark__1675_14405001161"/>
                            <w:bookmarkEnd w:id="184"/>
                            <w:r>
                              <w:rPr>
                                <w:rFonts w:ascii="Times New Roman" w:eastAsia="Times New Roman" w:hAnsi="Times New Roman" w:cs="Times New Roman"/>
                                <w:lang w:val="en-GB" w:eastAsia="en-US"/>
                              </w:rPr>
                              <w:t>0</w:t>
                            </w:r>
                          </w:p>
                        </w:tc>
                        <w:tc>
                          <w:tcPr>
                            <w:tcW w:w="850" w:type="dxa"/>
                            <w:shd w:val="clear" w:color="auto" w:fill="auto"/>
                            <w:vAlign w:val="center"/>
                          </w:tcPr>
                          <w:p w14:paraId="1659491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85" w:name="__UnoMark__1676_14405001161"/>
                            <w:bookmarkEnd w:id="185"/>
                            <w:r w:rsidRPr="00E8282A">
                              <w:rPr>
                                <w:rFonts w:ascii="Times New Roman" w:eastAsia="Times New Roman" w:hAnsi="Times New Roman" w:cs="Times New Roman"/>
                                <w:lang w:val="en-GB" w:eastAsia="en-US"/>
                              </w:rPr>
                              <w:t>12</w:t>
                            </w:r>
                            <w:bookmarkStart w:id="186" w:name="__UnoMark__1677_14405001161"/>
                            <w:bookmarkEnd w:id="186"/>
                            <w:r>
                              <w:rPr>
                                <w:rFonts w:ascii="Times New Roman" w:eastAsia="Times New Roman" w:hAnsi="Times New Roman" w:cs="Times New Roman"/>
                                <w:lang w:val="en-GB" w:eastAsia="en-US"/>
                              </w:rPr>
                              <w:t>23</w:t>
                            </w:r>
                          </w:p>
                        </w:tc>
                        <w:tc>
                          <w:tcPr>
                            <w:tcW w:w="1027" w:type="dxa"/>
                            <w:shd w:val="clear" w:color="auto" w:fill="auto"/>
                            <w:vAlign w:val="center"/>
                          </w:tcPr>
                          <w:p w14:paraId="7A55A34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87" w:name="__UnoMark__1678_14405001161"/>
                            <w:bookmarkEnd w:id="187"/>
                            <w:proofErr w:type="spellStart"/>
                            <w:proofErr w:type="gramStart"/>
                            <w:r w:rsidRPr="00E8282A">
                              <w:rPr>
                                <w:rFonts w:ascii="Times New Roman" w:eastAsia="Times New Roman" w:hAnsi="Times New Roman" w:cs="Times New Roman"/>
                                <w:lang w:val="en-GB" w:eastAsia="en-US"/>
                              </w:rPr>
                              <w:t>oligo</w:t>
                            </w:r>
                            <w:bookmarkStart w:id="188" w:name="__UnoMark__1679_14405001161"/>
                            <w:bookmarkEnd w:id="188"/>
                            <w:proofErr w:type="spellEnd"/>
                            <w:proofErr w:type="gramEnd"/>
                          </w:p>
                        </w:tc>
                        <w:tc>
                          <w:tcPr>
                            <w:tcW w:w="1276" w:type="dxa"/>
                            <w:shd w:val="clear" w:color="auto" w:fill="auto"/>
                            <w:vAlign w:val="center"/>
                          </w:tcPr>
                          <w:p w14:paraId="42652C1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89" w:name="__UnoMark__1680_14405001161"/>
                            <w:bookmarkEnd w:id="189"/>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190" w:name="__UnoMark__1681_14405001161"/>
                            <w:bookmarkEnd w:id="190"/>
                          </w:p>
                        </w:tc>
                        <w:tc>
                          <w:tcPr>
                            <w:tcW w:w="1276" w:type="dxa"/>
                            <w:shd w:val="clear" w:color="auto" w:fill="auto"/>
                            <w:vAlign w:val="center"/>
                          </w:tcPr>
                          <w:p w14:paraId="3E5A283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91" w:name="__UnoMark__1682_14405001161"/>
                            <w:bookmarkEnd w:id="191"/>
                            <w:proofErr w:type="gramStart"/>
                            <w:r w:rsidRPr="00E8282A">
                              <w:rPr>
                                <w:rFonts w:ascii="Times New Roman" w:eastAsia="Times New Roman" w:hAnsi="Times New Roman" w:cs="Times New Roman"/>
                                <w:lang w:val="en-GB" w:eastAsia="en-US"/>
                              </w:rPr>
                              <w:t>spherical</w:t>
                            </w:r>
                            <w:proofErr w:type="gramEnd"/>
                            <w:r w:rsidRPr="00E8282A">
                              <w:rPr>
                                <w:rFonts w:ascii="Times New Roman" w:eastAsia="Times New Roman" w:hAnsi="Times New Roman" w:cs="Times New Roman"/>
                                <w:lang w:val="en-GB" w:eastAsia="en-US"/>
                              </w:rPr>
                              <w:t>, green</w:t>
                            </w:r>
                            <w:bookmarkStart w:id="192" w:name="__UnoMark__1683_14405001161"/>
                            <w:bookmarkEnd w:id="192"/>
                          </w:p>
                        </w:tc>
                        <w:tc>
                          <w:tcPr>
                            <w:tcW w:w="1274" w:type="dxa"/>
                            <w:shd w:val="clear" w:color="auto" w:fill="auto"/>
                            <w:vAlign w:val="center"/>
                          </w:tcPr>
                          <w:p w14:paraId="23C6352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93" w:name="__UnoMark__1684_14405001161"/>
                            <w:bookmarkEnd w:id="193"/>
                            <w:proofErr w:type="spellStart"/>
                            <w:proofErr w:type="gramStart"/>
                            <w:r w:rsidRPr="00E8282A">
                              <w:rPr>
                                <w:rFonts w:ascii="Times New Roman" w:eastAsia="Times New Roman" w:hAnsi="Times New Roman" w:cs="Times New Roman"/>
                                <w:lang w:val="en-GB" w:eastAsia="en-US"/>
                              </w:rPr>
                              <w:t>sph</w:t>
                            </w:r>
                            <w:bookmarkStart w:id="194" w:name="__UnoMark__1685_14405001161"/>
                            <w:bookmarkEnd w:id="194"/>
                            <w:proofErr w:type="spellEnd"/>
                            <w:proofErr w:type="gramEnd"/>
                          </w:p>
                        </w:tc>
                      </w:tr>
                      <w:tr w:rsidR="00374DAF" w:rsidRPr="00E8282A" w14:paraId="50D61B35" w14:textId="77777777" w:rsidTr="00CF2E9C">
                        <w:trPr>
                          <w:trHeight w:val="601"/>
                        </w:trPr>
                        <w:tc>
                          <w:tcPr>
                            <w:tcW w:w="1666" w:type="dxa"/>
                            <w:shd w:val="clear" w:color="auto" w:fill="auto"/>
                            <w:vAlign w:val="center"/>
                          </w:tcPr>
                          <w:p w14:paraId="2CD972DA" w14:textId="77777777" w:rsidR="00374DAF" w:rsidRPr="00E8282A" w:rsidRDefault="00374DAF">
                            <w:pPr>
                              <w:spacing w:line="240" w:lineRule="auto"/>
                              <w:rPr>
                                <w:rFonts w:ascii="Times New Roman" w:eastAsia="Times New Roman" w:hAnsi="Times New Roman" w:cs="Times New Roman"/>
                                <w:i/>
                                <w:iCs/>
                                <w:lang w:val="en-GB" w:eastAsia="en-US"/>
                              </w:rPr>
                            </w:pPr>
                            <w:bookmarkStart w:id="195" w:name="__UnoMark__1686_14405001161"/>
                            <w:bookmarkEnd w:id="195"/>
                            <w:proofErr w:type="spellStart"/>
                            <w:r w:rsidRPr="00E8282A">
                              <w:rPr>
                                <w:rFonts w:ascii="Times New Roman" w:eastAsia="Times New Roman" w:hAnsi="Times New Roman" w:cs="Times New Roman"/>
                                <w:i/>
                                <w:iCs/>
                                <w:lang w:val="en-GB" w:eastAsia="en-US"/>
                              </w:rPr>
                              <w:t>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moehni</w:t>
                            </w:r>
                            <w:bookmarkStart w:id="196" w:name="__UnoMark__1687_14405001161"/>
                            <w:bookmarkEnd w:id="196"/>
                            <w:proofErr w:type="spellEnd"/>
                          </w:p>
                        </w:tc>
                        <w:tc>
                          <w:tcPr>
                            <w:tcW w:w="1136" w:type="dxa"/>
                            <w:shd w:val="clear" w:color="auto" w:fill="auto"/>
                            <w:vAlign w:val="center"/>
                          </w:tcPr>
                          <w:p w14:paraId="2D17CED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97" w:name="__UnoMark__1688_14405001161"/>
                            <w:bookmarkStart w:id="198" w:name="__UnoMark__1689_14405001161"/>
                            <w:bookmarkEnd w:id="197"/>
                            <w:bookmarkEnd w:id="198"/>
                            <w:r>
                              <w:rPr>
                                <w:rFonts w:ascii="Times New Roman" w:eastAsia="Times New Roman" w:hAnsi="Times New Roman" w:cs="Times New Roman"/>
                                <w:lang w:val="en-GB" w:eastAsia="en-US"/>
                              </w:rPr>
                              <w:t>490</w:t>
                            </w:r>
                          </w:p>
                        </w:tc>
                        <w:tc>
                          <w:tcPr>
                            <w:tcW w:w="1132" w:type="dxa"/>
                            <w:shd w:val="clear" w:color="auto" w:fill="auto"/>
                            <w:vAlign w:val="center"/>
                          </w:tcPr>
                          <w:p w14:paraId="0565F58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199" w:name="__UnoMark__1690_14405001161"/>
                            <w:bookmarkEnd w:id="199"/>
                            <w:r w:rsidRPr="00E8282A">
                              <w:rPr>
                                <w:rFonts w:ascii="Times New Roman" w:eastAsia="Times New Roman" w:hAnsi="Times New Roman" w:cs="Times New Roman"/>
                                <w:lang w:val="en-GB" w:eastAsia="en-US"/>
                              </w:rPr>
                              <w:t>62</w:t>
                            </w:r>
                            <w:bookmarkStart w:id="200" w:name="__UnoMark__1691_14405001161"/>
                            <w:bookmarkEnd w:id="200"/>
                            <w:r>
                              <w:rPr>
                                <w:rFonts w:ascii="Times New Roman" w:eastAsia="Times New Roman" w:hAnsi="Times New Roman" w:cs="Times New Roman"/>
                                <w:lang w:val="en-GB" w:eastAsia="en-US"/>
                              </w:rPr>
                              <w:t>3</w:t>
                            </w:r>
                          </w:p>
                        </w:tc>
                        <w:tc>
                          <w:tcPr>
                            <w:tcW w:w="850" w:type="dxa"/>
                            <w:shd w:val="clear" w:color="auto" w:fill="auto"/>
                            <w:vAlign w:val="center"/>
                          </w:tcPr>
                          <w:p w14:paraId="338A02F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01" w:name="__UnoMark__1692_14405001161"/>
                            <w:bookmarkEnd w:id="201"/>
                            <w:r w:rsidRPr="00E8282A">
                              <w:rPr>
                                <w:rFonts w:ascii="Times New Roman" w:eastAsia="Times New Roman" w:hAnsi="Times New Roman" w:cs="Times New Roman"/>
                                <w:lang w:val="en-GB" w:eastAsia="en-US"/>
                              </w:rPr>
                              <w:t>11</w:t>
                            </w:r>
                            <w:bookmarkStart w:id="202" w:name="__UnoMark__1693_14405001161"/>
                            <w:bookmarkEnd w:id="202"/>
                            <w:r>
                              <w:rPr>
                                <w:rFonts w:ascii="Times New Roman" w:eastAsia="Times New Roman" w:hAnsi="Times New Roman" w:cs="Times New Roman"/>
                                <w:lang w:val="en-GB" w:eastAsia="en-US"/>
                              </w:rPr>
                              <w:t>13</w:t>
                            </w:r>
                          </w:p>
                        </w:tc>
                        <w:tc>
                          <w:tcPr>
                            <w:tcW w:w="1027" w:type="dxa"/>
                            <w:shd w:val="clear" w:color="auto" w:fill="auto"/>
                            <w:vAlign w:val="center"/>
                          </w:tcPr>
                          <w:p w14:paraId="50A0379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03" w:name="__UnoMark__1694_14405001161"/>
                            <w:bookmarkEnd w:id="203"/>
                            <w:proofErr w:type="spellStart"/>
                            <w:proofErr w:type="gramStart"/>
                            <w:r w:rsidRPr="00E8282A">
                              <w:rPr>
                                <w:rFonts w:ascii="Times New Roman" w:eastAsia="Times New Roman" w:hAnsi="Times New Roman" w:cs="Times New Roman"/>
                                <w:lang w:val="en-GB" w:eastAsia="en-US"/>
                              </w:rPr>
                              <w:t>oligo</w:t>
                            </w:r>
                            <w:bookmarkStart w:id="204" w:name="__UnoMark__1695_14405001161"/>
                            <w:bookmarkEnd w:id="204"/>
                            <w:proofErr w:type="spellEnd"/>
                            <w:proofErr w:type="gramEnd"/>
                          </w:p>
                        </w:tc>
                        <w:tc>
                          <w:tcPr>
                            <w:tcW w:w="1276" w:type="dxa"/>
                            <w:shd w:val="clear" w:color="auto" w:fill="auto"/>
                            <w:vAlign w:val="center"/>
                          </w:tcPr>
                          <w:p w14:paraId="2D81536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05" w:name="__UnoMark__1696_14405001161"/>
                            <w:bookmarkEnd w:id="205"/>
                            <w:proofErr w:type="gramStart"/>
                            <w:r w:rsidRPr="00E8282A">
                              <w:rPr>
                                <w:rFonts w:ascii="Times New Roman" w:eastAsia="Times New Roman" w:hAnsi="Times New Roman" w:cs="Times New Roman"/>
                                <w:lang w:val="en-GB" w:eastAsia="en-US"/>
                              </w:rPr>
                              <w:t>shoot</w:t>
                            </w:r>
                            <w:bookmarkStart w:id="206" w:name="__UnoMark__1697_14405001161"/>
                            <w:bookmarkEnd w:id="206"/>
                            <w:proofErr w:type="gramEnd"/>
                          </w:p>
                        </w:tc>
                        <w:tc>
                          <w:tcPr>
                            <w:tcW w:w="1276" w:type="dxa"/>
                            <w:shd w:val="clear" w:color="auto" w:fill="auto"/>
                            <w:vAlign w:val="center"/>
                          </w:tcPr>
                          <w:p w14:paraId="55687A9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07" w:name="__UnoMark__1698_14405001161"/>
                            <w:bookmarkEnd w:id="207"/>
                            <w:proofErr w:type="gramStart"/>
                            <w:r w:rsidRPr="00E8282A">
                              <w:rPr>
                                <w:rFonts w:ascii="Times New Roman" w:eastAsia="Times New Roman" w:hAnsi="Times New Roman" w:cs="Times New Roman"/>
                                <w:lang w:val="en-GB" w:eastAsia="en-US"/>
                              </w:rPr>
                              <w:t>ovoid</w:t>
                            </w:r>
                            <w:proofErr w:type="gramEnd"/>
                            <w:r w:rsidRPr="00E8282A">
                              <w:rPr>
                                <w:rFonts w:ascii="Times New Roman" w:eastAsia="Times New Roman" w:hAnsi="Times New Roman" w:cs="Times New Roman"/>
                                <w:lang w:val="en-GB" w:eastAsia="en-US"/>
                              </w:rPr>
                              <w:t>, green/brown</w:t>
                            </w:r>
                            <w:bookmarkStart w:id="208" w:name="__UnoMark__1699_14405001161"/>
                            <w:bookmarkEnd w:id="208"/>
                          </w:p>
                        </w:tc>
                        <w:tc>
                          <w:tcPr>
                            <w:tcW w:w="1274" w:type="dxa"/>
                            <w:shd w:val="clear" w:color="auto" w:fill="auto"/>
                            <w:vAlign w:val="center"/>
                          </w:tcPr>
                          <w:p w14:paraId="2432EDB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09" w:name="__UnoMark__1700_14405001161"/>
                            <w:bookmarkEnd w:id="209"/>
                            <w:proofErr w:type="spellStart"/>
                            <w:proofErr w:type="gramStart"/>
                            <w:r w:rsidRPr="00E8282A">
                              <w:rPr>
                                <w:rFonts w:ascii="Times New Roman" w:eastAsia="Times New Roman" w:hAnsi="Times New Roman" w:cs="Times New Roman"/>
                                <w:lang w:val="en-GB" w:eastAsia="en-US"/>
                              </w:rPr>
                              <w:t>sho</w:t>
                            </w:r>
                            <w:bookmarkStart w:id="210" w:name="__UnoMark__1701_14405001161"/>
                            <w:bookmarkEnd w:id="210"/>
                            <w:proofErr w:type="spellEnd"/>
                            <w:proofErr w:type="gramEnd"/>
                          </w:p>
                        </w:tc>
                      </w:tr>
                      <w:tr w:rsidR="00374DAF" w:rsidRPr="00E8282A" w14:paraId="73F48390" w14:textId="77777777" w:rsidTr="00CF2E9C">
                        <w:trPr>
                          <w:trHeight w:val="600"/>
                        </w:trPr>
                        <w:tc>
                          <w:tcPr>
                            <w:tcW w:w="1666" w:type="dxa"/>
                            <w:shd w:val="clear" w:color="auto" w:fill="auto"/>
                            <w:vAlign w:val="center"/>
                          </w:tcPr>
                          <w:p w14:paraId="40DEB405" w14:textId="77777777" w:rsidR="00374DAF" w:rsidRPr="00E8282A" w:rsidRDefault="00374DAF">
                            <w:pPr>
                              <w:spacing w:line="240" w:lineRule="auto"/>
                              <w:rPr>
                                <w:rFonts w:ascii="Times New Roman" w:eastAsia="Times New Roman" w:hAnsi="Times New Roman" w:cs="Times New Roman"/>
                                <w:i/>
                                <w:iCs/>
                                <w:lang w:val="en-GB" w:eastAsia="en-US"/>
                              </w:rPr>
                            </w:pPr>
                            <w:bookmarkStart w:id="211" w:name="__UnoMark__1702_14405001161"/>
                            <w:bookmarkEnd w:id="211"/>
                            <w:proofErr w:type="spellStart"/>
                            <w:r w:rsidRPr="00E8282A">
                              <w:rPr>
                                <w:rFonts w:ascii="Times New Roman" w:eastAsia="Times New Roman" w:hAnsi="Times New Roman" w:cs="Times New Roman"/>
                                <w:i/>
                                <w:iCs/>
                                <w:lang w:val="en-GB" w:eastAsia="en-US"/>
                              </w:rPr>
                              <w:t>Mikaniadiplosis</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annulipes</w:t>
                            </w:r>
                            <w:bookmarkStart w:id="212" w:name="__UnoMark__1703_14405001161"/>
                            <w:bookmarkEnd w:id="212"/>
                            <w:proofErr w:type="spellEnd"/>
                          </w:p>
                        </w:tc>
                        <w:tc>
                          <w:tcPr>
                            <w:tcW w:w="1136" w:type="dxa"/>
                            <w:shd w:val="clear" w:color="auto" w:fill="auto"/>
                            <w:vAlign w:val="center"/>
                          </w:tcPr>
                          <w:p w14:paraId="3AACEFA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13" w:name="__UnoMark__1704_14405001161"/>
                            <w:bookmarkStart w:id="214" w:name="__UnoMark__1705_14405001161"/>
                            <w:bookmarkEnd w:id="213"/>
                            <w:bookmarkEnd w:id="214"/>
                            <w:r>
                              <w:rPr>
                                <w:rFonts w:ascii="Times New Roman" w:eastAsia="Times New Roman" w:hAnsi="Times New Roman" w:cs="Times New Roman"/>
                                <w:lang w:val="en-GB" w:eastAsia="en-US"/>
                              </w:rPr>
                              <w:t>461</w:t>
                            </w:r>
                          </w:p>
                        </w:tc>
                        <w:tc>
                          <w:tcPr>
                            <w:tcW w:w="1132" w:type="dxa"/>
                            <w:shd w:val="clear" w:color="auto" w:fill="auto"/>
                            <w:vAlign w:val="center"/>
                          </w:tcPr>
                          <w:p w14:paraId="17725FE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15" w:name="__UnoMark__1706_14405001161"/>
                            <w:bookmarkStart w:id="216" w:name="__UnoMark__1707_14405001161"/>
                            <w:bookmarkEnd w:id="215"/>
                            <w:bookmarkEnd w:id="216"/>
                            <w:r>
                              <w:rPr>
                                <w:rFonts w:ascii="Times New Roman" w:eastAsia="Times New Roman" w:hAnsi="Times New Roman" w:cs="Times New Roman"/>
                                <w:lang w:val="en-GB" w:eastAsia="en-US"/>
                              </w:rPr>
                              <w:t>136</w:t>
                            </w:r>
                          </w:p>
                        </w:tc>
                        <w:tc>
                          <w:tcPr>
                            <w:tcW w:w="850" w:type="dxa"/>
                            <w:shd w:val="clear" w:color="auto" w:fill="auto"/>
                            <w:vAlign w:val="center"/>
                          </w:tcPr>
                          <w:p w14:paraId="19D5643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17" w:name="__UnoMark__1708_14405001161"/>
                            <w:bookmarkStart w:id="218" w:name="__UnoMark__1709_14405001161"/>
                            <w:bookmarkEnd w:id="217"/>
                            <w:bookmarkEnd w:id="218"/>
                            <w:r>
                              <w:rPr>
                                <w:rFonts w:ascii="Times New Roman" w:eastAsia="Times New Roman" w:hAnsi="Times New Roman" w:cs="Times New Roman"/>
                                <w:lang w:val="en-GB" w:eastAsia="en-US"/>
                              </w:rPr>
                              <w:t>497</w:t>
                            </w:r>
                          </w:p>
                        </w:tc>
                        <w:tc>
                          <w:tcPr>
                            <w:tcW w:w="1027" w:type="dxa"/>
                            <w:shd w:val="clear" w:color="auto" w:fill="auto"/>
                            <w:vAlign w:val="center"/>
                          </w:tcPr>
                          <w:p w14:paraId="2A72D9F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19" w:name="__UnoMark__1710_14405001161"/>
                            <w:bookmarkEnd w:id="219"/>
                            <w:proofErr w:type="spellStart"/>
                            <w:proofErr w:type="gramStart"/>
                            <w:r w:rsidRPr="00E8282A">
                              <w:rPr>
                                <w:rFonts w:ascii="Times New Roman" w:eastAsia="Times New Roman" w:hAnsi="Times New Roman" w:cs="Times New Roman"/>
                                <w:lang w:val="en-GB" w:eastAsia="en-US"/>
                              </w:rPr>
                              <w:t>oligo</w:t>
                            </w:r>
                            <w:bookmarkStart w:id="220" w:name="__UnoMark__1711_14405001161"/>
                            <w:bookmarkEnd w:id="220"/>
                            <w:proofErr w:type="spellEnd"/>
                            <w:proofErr w:type="gramEnd"/>
                          </w:p>
                        </w:tc>
                        <w:tc>
                          <w:tcPr>
                            <w:tcW w:w="1276" w:type="dxa"/>
                            <w:shd w:val="clear" w:color="auto" w:fill="auto"/>
                            <w:vAlign w:val="center"/>
                          </w:tcPr>
                          <w:p w14:paraId="1320AADB"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21" w:name="__UnoMark__1712_14405001161"/>
                            <w:bookmarkEnd w:id="221"/>
                            <w:proofErr w:type="gramStart"/>
                            <w:r w:rsidRPr="00E8282A">
                              <w:rPr>
                                <w:rFonts w:ascii="Times New Roman" w:eastAsia="Times New Roman" w:hAnsi="Times New Roman" w:cs="Times New Roman"/>
                                <w:lang w:val="en-GB" w:eastAsia="en-US"/>
                              </w:rPr>
                              <w:t>petiole</w:t>
                            </w:r>
                            <w:proofErr w:type="gramEnd"/>
                            <w:r w:rsidRPr="00E8282A">
                              <w:rPr>
                                <w:rFonts w:ascii="Times New Roman" w:eastAsia="Times New Roman" w:hAnsi="Times New Roman" w:cs="Times New Roman"/>
                                <w:lang w:val="en-GB" w:eastAsia="en-US"/>
                              </w:rPr>
                              <w:t>, shoot</w:t>
                            </w:r>
                            <w:bookmarkStart w:id="222" w:name="__UnoMark__1713_14405001161"/>
                            <w:bookmarkEnd w:id="222"/>
                          </w:p>
                        </w:tc>
                        <w:tc>
                          <w:tcPr>
                            <w:tcW w:w="1276" w:type="dxa"/>
                            <w:shd w:val="clear" w:color="auto" w:fill="auto"/>
                            <w:vAlign w:val="center"/>
                          </w:tcPr>
                          <w:p w14:paraId="67474A0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23" w:name="__UnoMark__1714_14405001161"/>
                            <w:bookmarkEnd w:id="223"/>
                            <w:proofErr w:type="gramStart"/>
                            <w:r w:rsidRPr="00E8282A">
                              <w:rPr>
                                <w:rFonts w:ascii="Times New Roman" w:eastAsia="Times New Roman" w:hAnsi="Times New Roman" w:cs="Times New Roman"/>
                                <w:lang w:val="en-GB" w:eastAsia="en-US"/>
                              </w:rPr>
                              <w:t>fusiform</w:t>
                            </w:r>
                            <w:proofErr w:type="gramEnd"/>
                            <w:r w:rsidRPr="00E8282A">
                              <w:rPr>
                                <w:rFonts w:ascii="Times New Roman" w:eastAsia="Times New Roman" w:hAnsi="Times New Roman" w:cs="Times New Roman"/>
                                <w:lang w:val="en-GB" w:eastAsia="en-US"/>
                              </w:rPr>
                              <w:t>, green</w:t>
                            </w:r>
                            <w:bookmarkStart w:id="224" w:name="__UnoMark__1715_14405001161"/>
                            <w:bookmarkEnd w:id="224"/>
                          </w:p>
                        </w:tc>
                        <w:tc>
                          <w:tcPr>
                            <w:tcW w:w="1274" w:type="dxa"/>
                            <w:shd w:val="clear" w:color="auto" w:fill="auto"/>
                            <w:vAlign w:val="center"/>
                          </w:tcPr>
                          <w:p w14:paraId="34EFF0C5"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25" w:name="__UnoMark__1716_14405001161"/>
                            <w:bookmarkEnd w:id="225"/>
                            <w:proofErr w:type="spellStart"/>
                            <w:proofErr w:type="gramStart"/>
                            <w:r w:rsidRPr="00E8282A">
                              <w:rPr>
                                <w:rFonts w:ascii="Times New Roman" w:eastAsia="Times New Roman" w:hAnsi="Times New Roman" w:cs="Times New Roman"/>
                                <w:lang w:val="en-GB" w:eastAsia="en-US"/>
                              </w:rPr>
                              <w:t>fus</w:t>
                            </w:r>
                            <w:bookmarkStart w:id="226" w:name="__UnoMark__1717_14405001161"/>
                            <w:bookmarkEnd w:id="226"/>
                            <w:proofErr w:type="spellEnd"/>
                            <w:proofErr w:type="gramEnd"/>
                          </w:p>
                        </w:tc>
                      </w:tr>
                      <w:tr w:rsidR="00374DAF" w:rsidRPr="00E8282A" w14:paraId="41372387" w14:textId="77777777" w:rsidTr="00CF2E9C">
                        <w:trPr>
                          <w:trHeight w:val="600"/>
                        </w:trPr>
                        <w:tc>
                          <w:tcPr>
                            <w:tcW w:w="1666" w:type="dxa"/>
                            <w:shd w:val="clear" w:color="auto" w:fill="auto"/>
                            <w:vAlign w:val="center"/>
                          </w:tcPr>
                          <w:p w14:paraId="06682EE4" w14:textId="77777777" w:rsidR="00374DAF" w:rsidRPr="00E8282A" w:rsidRDefault="00374DAF">
                            <w:pPr>
                              <w:spacing w:line="240" w:lineRule="auto"/>
                              <w:rPr>
                                <w:rFonts w:ascii="Times New Roman" w:eastAsia="Times New Roman" w:hAnsi="Times New Roman" w:cs="Times New Roman"/>
                                <w:i/>
                                <w:iCs/>
                                <w:lang w:val="en-GB" w:eastAsia="en-US"/>
                              </w:rPr>
                            </w:pPr>
                            <w:bookmarkStart w:id="227" w:name="__UnoMark__1718_14405001161"/>
                            <w:bookmarkEnd w:id="227"/>
                            <w:proofErr w:type="spellStart"/>
                            <w:r w:rsidRPr="00E8282A">
                              <w:rPr>
                                <w:rFonts w:ascii="Times New Roman" w:eastAsia="Times New Roman" w:hAnsi="Times New Roman" w:cs="Times New Roman"/>
                                <w:i/>
                                <w:iCs/>
                                <w:lang w:val="en-GB" w:eastAsia="en-US"/>
                              </w:rPr>
                              <w:t>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glomeratae</w:t>
                            </w:r>
                            <w:bookmarkStart w:id="228" w:name="__UnoMark__1719_14405001161"/>
                            <w:bookmarkEnd w:id="228"/>
                            <w:proofErr w:type="spellEnd"/>
                          </w:p>
                        </w:tc>
                        <w:tc>
                          <w:tcPr>
                            <w:tcW w:w="1136" w:type="dxa"/>
                            <w:shd w:val="clear" w:color="auto" w:fill="auto"/>
                            <w:vAlign w:val="center"/>
                          </w:tcPr>
                          <w:p w14:paraId="65DB92C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29" w:name="__UnoMark__1720_14405001161"/>
                            <w:bookmarkStart w:id="230" w:name="__UnoMark__1721_14405001161"/>
                            <w:bookmarkEnd w:id="229"/>
                            <w:bookmarkEnd w:id="230"/>
                            <w:r>
                              <w:rPr>
                                <w:rFonts w:ascii="Times New Roman" w:eastAsia="Times New Roman" w:hAnsi="Times New Roman" w:cs="Times New Roman"/>
                                <w:lang w:val="en-GB" w:eastAsia="en-US"/>
                              </w:rPr>
                              <w:t>145</w:t>
                            </w:r>
                          </w:p>
                        </w:tc>
                        <w:tc>
                          <w:tcPr>
                            <w:tcW w:w="1132" w:type="dxa"/>
                            <w:shd w:val="clear" w:color="auto" w:fill="auto"/>
                            <w:vAlign w:val="center"/>
                          </w:tcPr>
                          <w:p w14:paraId="339BC89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1" w:name="__UnoMark__1722_14405001161"/>
                            <w:bookmarkEnd w:id="231"/>
                            <w:r w:rsidRPr="00E8282A">
                              <w:rPr>
                                <w:rFonts w:ascii="Times New Roman" w:eastAsia="Times New Roman" w:hAnsi="Times New Roman" w:cs="Times New Roman"/>
                                <w:lang w:val="en-GB" w:eastAsia="en-US"/>
                              </w:rPr>
                              <w:t>43</w:t>
                            </w:r>
                            <w:bookmarkStart w:id="232" w:name="__UnoMark__1723_14405001161"/>
                            <w:bookmarkEnd w:id="232"/>
                          </w:p>
                        </w:tc>
                        <w:tc>
                          <w:tcPr>
                            <w:tcW w:w="850" w:type="dxa"/>
                            <w:shd w:val="clear" w:color="auto" w:fill="auto"/>
                            <w:vAlign w:val="center"/>
                          </w:tcPr>
                          <w:p w14:paraId="7A6B4E4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3" w:name="__UnoMark__1724_14405001161"/>
                            <w:bookmarkEnd w:id="233"/>
                            <w:r w:rsidRPr="00E8282A">
                              <w:rPr>
                                <w:rFonts w:ascii="Times New Roman" w:eastAsia="Times New Roman" w:hAnsi="Times New Roman" w:cs="Times New Roman"/>
                                <w:lang w:val="en-GB" w:eastAsia="en-US"/>
                              </w:rPr>
                              <w:t>18</w:t>
                            </w:r>
                            <w:bookmarkStart w:id="234" w:name="__UnoMark__1725_14405001161"/>
                            <w:bookmarkEnd w:id="234"/>
                            <w:r>
                              <w:rPr>
                                <w:rFonts w:ascii="Times New Roman" w:eastAsia="Times New Roman" w:hAnsi="Times New Roman" w:cs="Times New Roman"/>
                                <w:lang w:val="en-GB" w:eastAsia="en-US"/>
                              </w:rPr>
                              <w:t>9</w:t>
                            </w:r>
                          </w:p>
                        </w:tc>
                        <w:tc>
                          <w:tcPr>
                            <w:tcW w:w="1027" w:type="dxa"/>
                            <w:shd w:val="clear" w:color="auto" w:fill="auto"/>
                            <w:vAlign w:val="center"/>
                          </w:tcPr>
                          <w:p w14:paraId="01A7CD1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5" w:name="__UnoMark__1726_14405001161"/>
                            <w:bookmarkEnd w:id="235"/>
                            <w:proofErr w:type="spellStart"/>
                            <w:proofErr w:type="gramStart"/>
                            <w:r w:rsidRPr="00E8282A">
                              <w:rPr>
                                <w:rFonts w:ascii="Times New Roman" w:eastAsia="Times New Roman" w:hAnsi="Times New Roman" w:cs="Times New Roman"/>
                                <w:lang w:val="en-GB" w:eastAsia="en-US"/>
                              </w:rPr>
                              <w:t>oligo</w:t>
                            </w:r>
                            <w:bookmarkStart w:id="236" w:name="__UnoMark__1727_14405001161"/>
                            <w:bookmarkEnd w:id="236"/>
                            <w:proofErr w:type="spellEnd"/>
                            <w:proofErr w:type="gramEnd"/>
                          </w:p>
                        </w:tc>
                        <w:tc>
                          <w:tcPr>
                            <w:tcW w:w="1276" w:type="dxa"/>
                            <w:shd w:val="clear" w:color="auto" w:fill="auto"/>
                            <w:vAlign w:val="center"/>
                          </w:tcPr>
                          <w:p w14:paraId="1D72F100"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7" w:name="__UnoMark__1728_14405001161"/>
                            <w:bookmarkEnd w:id="237"/>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xml:space="preserve"> vein, petiole</w:t>
                            </w:r>
                            <w:bookmarkStart w:id="238" w:name="__UnoMark__1729_14405001161"/>
                            <w:bookmarkEnd w:id="238"/>
                          </w:p>
                        </w:tc>
                        <w:tc>
                          <w:tcPr>
                            <w:tcW w:w="1276" w:type="dxa"/>
                            <w:shd w:val="clear" w:color="auto" w:fill="auto"/>
                            <w:vAlign w:val="center"/>
                          </w:tcPr>
                          <w:p w14:paraId="5D944F16"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39" w:name="__UnoMark__1730_14405001161"/>
                            <w:bookmarkEnd w:id="239"/>
                            <w:proofErr w:type="gramStart"/>
                            <w:r w:rsidRPr="00E8282A">
                              <w:rPr>
                                <w:rFonts w:ascii="Times New Roman" w:eastAsia="Times New Roman" w:hAnsi="Times New Roman" w:cs="Times New Roman"/>
                                <w:lang w:val="en-GB" w:eastAsia="en-US"/>
                              </w:rPr>
                              <w:t>fusiform</w:t>
                            </w:r>
                            <w:proofErr w:type="gramEnd"/>
                            <w:r w:rsidRPr="00E8282A">
                              <w:rPr>
                                <w:rFonts w:ascii="Times New Roman" w:eastAsia="Times New Roman" w:hAnsi="Times New Roman" w:cs="Times New Roman"/>
                                <w:lang w:val="en-GB" w:eastAsia="en-US"/>
                              </w:rPr>
                              <w:t>, green</w:t>
                            </w:r>
                            <w:bookmarkStart w:id="240" w:name="__UnoMark__1731_14405001161"/>
                            <w:bookmarkEnd w:id="240"/>
                          </w:p>
                        </w:tc>
                        <w:tc>
                          <w:tcPr>
                            <w:tcW w:w="1274" w:type="dxa"/>
                            <w:shd w:val="clear" w:color="auto" w:fill="auto"/>
                            <w:vAlign w:val="center"/>
                          </w:tcPr>
                          <w:p w14:paraId="1DAAEC4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41" w:name="__UnoMark__1732_14405001161"/>
                            <w:bookmarkEnd w:id="241"/>
                            <w:proofErr w:type="spellStart"/>
                            <w:proofErr w:type="gramStart"/>
                            <w:r w:rsidRPr="00E8282A">
                              <w:rPr>
                                <w:rFonts w:ascii="Times New Roman" w:eastAsia="Times New Roman" w:hAnsi="Times New Roman" w:cs="Times New Roman"/>
                                <w:lang w:val="en-GB" w:eastAsia="en-US"/>
                              </w:rPr>
                              <w:t>vei</w:t>
                            </w:r>
                            <w:bookmarkStart w:id="242" w:name="__UnoMark__1733_14405001161"/>
                            <w:bookmarkEnd w:id="242"/>
                            <w:proofErr w:type="spellEnd"/>
                            <w:proofErr w:type="gramEnd"/>
                          </w:p>
                        </w:tc>
                      </w:tr>
                      <w:tr w:rsidR="00374DAF" w:rsidRPr="00E8282A" w14:paraId="39A488D7" w14:textId="77777777" w:rsidTr="00CF2E9C">
                        <w:trPr>
                          <w:trHeight w:val="702"/>
                        </w:trPr>
                        <w:tc>
                          <w:tcPr>
                            <w:tcW w:w="1666" w:type="dxa"/>
                            <w:shd w:val="clear" w:color="auto" w:fill="auto"/>
                            <w:vAlign w:val="center"/>
                          </w:tcPr>
                          <w:p w14:paraId="7B5AD3AC" w14:textId="77777777" w:rsidR="00374DAF" w:rsidRPr="00E8282A" w:rsidRDefault="00374DAF">
                            <w:pPr>
                              <w:spacing w:line="240" w:lineRule="auto"/>
                              <w:rPr>
                                <w:rFonts w:ascii="Times New Roman" w:eastAsia="Times New Roman" w:hAnsi="Times New Roman" w:cs="Times New Roman"/>
                                <w:i/>
                                <w:iCs/>
                                <w:lang w:val="en-GB" w:eastAsia="en-US"/>
                              </w:rPr>
                            </w:pPr>
                            <w:bookmarkStart w:id="243" w:name="__UnoMark__1734_14405001161"/>
                            <w:bookmarkEnd w:id="243"/>
                            <w:proofErr w:type="spellStart"/>
                            <w:r w:rsidRPr="00E8282A">
                              <w:rPr>
                                <w:rFonts w:ascii="Times New Roman" w:eastAsia="Times New Roman" w:hAnsi="Times New Roman" w:cs="Times New Roman"/>
                                <w:i/>
                                <w:iCs/>
                                <w:lang w:val="en-GB" w:eastAsia="en-US"/>
                              </w:rPr>
                              <w:t>Perasphondylia</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mikaniae</w:t>
                            </w:r>
                            <w:bookmarkStart w:id="244" w:name="__UnoMark__1735_14405001161"/>
                            <w:bookmarkEnd w:id="244"/>
                            <w:proofErr w:type="spellEnd"/>
                          </w:p>
                        </w:tc>
                        <w:tc>
                          <w:tcPr>
                            <w:tcW w:w="1136" w:type="dxa"/>
                            <w:shd w:val="clear" w:color="auto" w:fill="auto"/>
                            <w:vAlign w:val="center"/>
                          </w:tcPr>
                          <w:p w14:paraId="66776152"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45" w:name="__UnoMark__1736_14405001161"/>
                            <w:bookmarkStart w:id="246" w:name="__UnoMark__1737_14405001161"/>
                            <w:bookmarkEnd w:id="245"/>
                            <w:bookmarkEnd w:id="246"/>
                            <w:r>
                              <w:rPr>
                                <w:rFonts w:ascii="Times New Roman" w:eastAsia="Times New Roman" w:hAnsi="Times New Roman" w:cs="Times New Roman"/>
                                <w:lang w:val="en-GB" w:eastAsia="en-US"/>
                              </w:rPr>
                              <w:t>39</w:t>
                            </w:r>
                          </w:p>
                        </w:tc>
                        <w:tc>
                          <w:tcPr>
                            <w:tcW w:w="1132" w:type="dxa"/>
                            <w:shd w:val="clear" w:color="auto" w:fill="auto"/>
                            <w:vAlign w:val="center"/>
                          </w:tcPr>
                          <w:p w14:paraId="0CDD801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47" w:name="__UnoMark__1738_14405001161"/>
                            <w:bookmarkEnd w:id="247"/>
                            <w:r w:rsidRPr="00E8282A">
                              <w:rPr>
                                <w:rFonts w:ascii="Times New Roman" w:eastAsia="Times New Roman" w:hAnsi="Times New Roman" w:cs="Times New Roman"/>
                                <w:lang w:val="en-GB" w:eastAsia="en-US"/>
                              </w:rPr>
                              <w:t>1</w:t>
                            </w:r>
                            <w:bookmarkStart w:id="248" w:name="__UnoMark__1739_14405001161"/>
                            <w:bookmarkEnd w:id="248"/>
                          </w:p>
                        </w:tc>
                        <w:tc>
                          <w:tcPr>
                            <w:tcW w:w="850" w:type="dxa"/>
                            <w:shd w:val="clear" w:color="auto" w:fill="auto"/>
                            <w:vAlign w:val="center"/>
                          </w:tcPr>
                          <w:p w14:paraId="28881BD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49" w:name="__UnoMark__1740_14405001161"/>
                            <w:bookmarkEnd w:id="249"/>
                            <w:r w:rsidRPr="00E8282A">
                              <w:rPr>
                                <w:rFonts w:ascii="Times New Roman" w:eastAsia="Times New Roman" w:hAnsi="Times New Roman" w:cs="Times New Roman"/>
                                <w:lang w:val="en-GB" w:eastAsia="en-US"/>
                              </w:rPr>
                              <w:t>3</w:t>
                            </w:r>
                            <w:bookmarkStart w:id="250" w:name="__UnoMark__1741_14405001161"/>
                            <w:bookmarkEnd w:id="250"/>
                            <w:r>
                              <w:rPr>
                                <w:rFonts w:ascii="Times New Roman" w:eastAsia="Times New Roman" w:hAnsi="Times New Roman" w:cs="Times New Roman"/>
                                <w:lang w:val="en-GB" w:eastAsia="en-US"/>
                              </w:rPr>
                              <w:t>3</w:t>
                            </w:r>
                          </w:p>
                        </w:tc>
                        <w:tc>
                          <w:tcPr>
                            <w:tcW w:w="1027" w:type="dxa"/>
                            <w:shd w:val="clear" w:color="auto" w:fill="auto"/>
                            <w:vAlign w:val="center"/>
                          </w:tcPr>
                          <w:p w14:paraId="08A1025E"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51" w:name="__UnoMark__1742_14405001161"/>
                            <w:bookmarkEnd w:id="251"/>
                            <w:proofErr w:type="gramStart"/>
                            <w:r w:rsidRPr="00E8282A">
                              <w:rPr>
                                <w:rFonts w:ascii="Times New Roman" w:eastAsia="Times New Roman" w:hAnsi="Times New Roman" w:cs="Times New Roman"/>
                                <w:lang w:val="en-GB" w:eastAsia="en-US"/>
                              </w:rPr>
                              <w:t>mono</w:t>
                            </w:r>
                            <w:bookmarkStart w:id="252" w:name="__UnoMark__1743_14405001161"/>
                            <w:bookmarkEnd w:id="252"/>
                            <w:proofErr w:type="gramEnd"/>
                          </w:p>
                        </w:tc>
                        <w:tc>
                          <w:tcPr>
                            <w:tcW w:w="1276" w:type="dxa"/>
                            <w:shd w:val="clear" w:color="auto" w:fill="auto"/>
                            <w:vAlign w:val="center"/>
                          </w:tcPr>
                          <w:p w14:paraId="23E47BE9"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53" w:name="__UnoMark__1744_14405001161"/>
                            <w:bookmarkEnd w:id="253"/>
                            <w:proofErr w:type="gramStart"/>
                            <w:r w:rsidRPr="00E8282A">
                              <w:rPr>
                                <w:rFonts w:ascii="Times New Roman" w:eastAsia="Times New Roman" w:hAnsi="Times New Roman" w:cs="Times New Roman"/>
                                <w:lang w:val="en-GB" w:eastAsia="en-US"/>
                              </w:rPr>
                              <w:t>bud</w:t>
                            </w:r>
                            <w:bookmarkStart w:id="254" w:name="__UnoMark__1745_14405001161"/>
                            <w:bookmarkEnd w:id="254"/>
                            <w:proofErr w:type="gramEnd"/>
                          </w:p>
                        </w:tc>
                        <w:tc>
                          <w:tcPr>
                            <w:tcW w:w="1276" w:type="dxa"/>
                            <w:shd w:val="clear" w:color="auto" w:fill="auto"/>
                            <w:vAlign w:val="center"/>
                          </w:tcPr>
                          <w:p w14:paraId="0F72501F"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55" w:name="__UnoMark__1746_14405001161"/>
                            <w:bookmarkEnd w:id="255"/>
                            <w:proofErr w:type="gramStart"/>
                            <w:r w:rsidRPr="00E8282A">
                              <w:rPr>
                                <w:rFonts w:ascii="Times New Roman" w:eastAsia="Times New Roman" w:hAnsi="Times New Roman" w:cs="Times New Roman"/>
                                <w:lang w:val="en-GB" w:eastAsia="en-US"/>
                              </w:rPr>
                              <w:t>rosette</w:t>
                            </w:r>
                            <w:proofErr w:type="gramEnd"/>
                            <w:r w:rsidRPr="00E8282A">
                              <w:rPr>
                                <w:rFonts w:ascii="Times New Roman" w:eastAsia="Times New Roman" w:hAnsi="Times New Roman" w:cs="Times New Roman"/>
                                <w:lang w:val="en-GB" w:eastAsia="en-US"/>
                              </w:rPr>
                              <w:t>, green</w:t>
                            </w:r>
                            <w:bookmarkStart w:id="256" w:name="__UnoMark__1747_14405001161"/>
                            <w:bookmarkEnd w:id="256"/>
                          </w:p>
                        </w:tc>
                        <w:tc>
                          <w:tcPr>
                            <w:tcW w:w="1274" w:type="dxa"/>
                            <w:shd w:val="clear" w:color="auto" w:fill="auto"/>
                            <w:vAlign w:val="center"/>
                          </w:tcPr>
                          <w:p w14:paraId="2F786AC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57" w:name="__UnoMark__1748_14405001161"/>
                            <w:bookmarkEnd w:id="257"/>
                            <w:proofErr w:type="gramStart"/>
                            <w:r w:rsidRPr="00E8282A">
                              <w:rPr>
                                <w:rFonts w:ascii="Times New Roman" w:eastAsia="Times New Roman" w:hAnsi="Times New Roman" w:cs="Times New Roman"/>
                                <w:lang w:val="en-GB" w:eastAsia="en-US"/>
                              </w:rPr>
                              <w:t>bud</w:t>
                            </w:r>
                            <w:bookmarkStart w:id="258" w:name="__UnoMark__1749_14405001161"/>
                            <w:bookmarkEnd w:id="258"/>
                            <w:proofErr w:type="gramEnd"/>
                          </w:p>
                        </w:tc>
                      </w:tr>
                      <w:tr w:rsidR="00374DAF" w:rsidRPr="00E8282A" w14:paraId="092BAA8D" w14:textId="77777777" w:rsidTr="00CF2E9C">
                        <w:trPr>
                          <w:trHeight w:val="620"/>
                        </w:trPr>
                        <w:tc>
                          <w:tcPr>
                            <w:tcW w:w="1666" w:type="dxa"/>
                            <w:tcBorders>
                              <w:bottom w:val="single" w:sz="4" w:space="0" w:color="auto"/>
                            </w:tcBorders>
                            <w:shd w:val="clear" w:color="auto" w:fill="auto"/>
                            <w:vAlign w:val="center"/>
                          </w:tcPr>
                          <w:p w14:paraId="78227D50" w14:textId="77777777" w:rsidR="00374DAF" w:rsidRPr="00E8282A" w:rsidRDefault="00374DAF">
                            <w:pPr>
                              <w:spacing w:line="240" w:lineRule="auto"/>
                              <w:rPr>
                                <w:rFonts w:ascii="Times New Roman" w:eastAsia="Times New Roman" w:hAnsi="Times New Roman" w:cs="Times New Roman"/>
                                <w:i/>
                                <w:iCs/>
                                <w:lang w:val="en-GB" w:eastAsia="en-US"/>
                              </w:rPr>
                            </w:pPr>
                            <w:bookmarkStart w:id="259" w:name="__UnoMark__1750_14405001161"/>
                            <w:bookmarkEnd w:id="259"/>
                            <w:proofErr w:type="spellStart"/>
                            <w:r w:rsidRPr="00E8282A">
                              <w:rPr>
                                <w:rFonts w:ascii="Times New Roman" w:eastAsia="Times New Roman" w:hAnsi="Times New Roman" w:cs="Times New Roman"/>
                                <w:i/>
                                <w:iCs/>
                                <w:lang w:val="en-GB" w:eastAsia="en-US"/>
                              </w:rPr>
                              <w:t>Liodiplosis</w:t>
                            </w:r>
                            <w:proofErr w:type="spellEnd"/>
                            <w:r w:rsidRPr="00E8282A">
                              <w:rPr>
                                <w:rFonts w:ascii="Times New Roman" w:eastAsia="Times New Roman" w:hAnsi="Times New Roman" w:cs="Times New Roman"/>
                                <w:i/>
                                <w:iCs/>
                                <w:lang w:val="en-GB" w:eastAsia="en-US"/>
                              </w:rPr>
                              <w:t xml:space="preserve"> </w:t>
                            </w:r>
                            <w:proofErr w:type="spellStart"/>
                            <w:r w:rsidRPr="00E8282A">
                              <w:rPr>
                                <w:rFonts w:ascii="Times New Roman" w:eastAsia="Times New Roman" w:hAnsi="Times New Roman" w:cs="Times New Roman"/>
                                <w:i/>
                                <w:iCs/>
                                <w:lang w:val="en-GB" w:eastAsia="en-US"/>
                              </w:rPr>
                              <w:t>conica</w:t>
                            </w:r>
                            <w:bookmarkStart w:id="260" w:name="__UnoMark__1751_14405001161"/>
                            <w:bookmarkEnd w:id="260"/>
                            <w:proofErr w:type="spellEnd"/>
                          </w:p>
                        </w:tc>
                        <w:tc>
                          <w:tcPr>
                            <w:tcW w:w="1136" w:type="dxa"/>
                            <w:tcBorders>
                              <w:bottom w:val="single" w:sz="4" w:space="0" w:color="auto"/>
                            </w:tcBorders>
                            <w:shd w:val="clear" w:color="auto" w:fill="auto"/>
                            <w:vAlign w:val="center"/>
                          </w:tcPr>
                          <w:p w14:paraId="5E2E64C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61" w:name="__UnoMark__1752_14405001161"/>
                            <w:bookmarkEnd w:id="261"/>
                            <w:r w:rsidRPr="00E8282A">
                              <w:rPr>
                                <w:rFonts w:ascii="Times New Roman" w:eastAsia="Times New Roman" w:hAnsi="Times New Roman" w:cs="Times New Roman"/>
                                <w:lang w:val="en-GB" w:eastAsia="en-US"/>
                              </w:rPr>
                              <w:t>1</w:t>
                            </w:r>
                            <w:bookmarkStart w:id="262" w:name="__UnoMark__1753_14405001161"/>
                            <w:bookmarkEnd w:id="262"/>
                          </w:p>
                        </w:tc>
                        <w:tc>
                          <w:tcPr>
                            <w:tcW w:w="1132" w:type="dxa"/>
                            <w:tcBorders>
                              <w:bottom w:val="single" w:sz="4" w:space="0" w:color="auto"/>
                            </w:tcBorders>
                            <w:shd w:val="clear" w:color="auto" w:fill="auto"/>
                            <w:vAlign w:val="center"/>
                          </w:tcPr>
                          <w:p w14:paraId="34DC930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63" w:name="__UnoMark__1754_14405001161"/>
                            <w:bookmarkEnd w:id="263"/>
                            <w:r w:rsidRPr="00E8282A">
                              <w:rPr>
                                <w:rFonts w:ascii="Times New Roman" w:eastAsia="Times New Roman" w:hAnsi="Times New Roman" w:cs="Times New Roman"/>
                                <w:lang w:val="en-GB" w:eastAsia="en-US"/>
                              </w:rPr>
                              <w:t>22</w:t>
                            </w:r>
                            <w:bookmarkStart w:id="264" w:name="__UnoMark__1755_14405001161"/>
                            <w:bookmarkEnd w:id="264"/>
                          </w:p>
                        </w:tc>
                        <w:tc>
                          <w:tcPr>
                            <w:tcW w:w="850" w:type="dxa"/>
                            <w:tcBorders>
                              <w:bottom w:val="single" w:sz="4" w:space="0" w:color="auto"/>
                            </w:tcBorders>
                            <w:shd w:val="clear" w:color="auto" w:fill="auto"/>
                            <w:vAlign w:val="center"/>
                          </w:tcPr>
                          <w:p w14:paraId="0D01A65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65" w:name="__UnoMark__1756_14405001161"/>
                            <w:bookmarkEnd w:id="265"/>
                            <w:r w:rsidRPr="00E8282A">
                              <w:rPr>
                                <w:rFonts w:ascii="Times New Roman" w:eastAsia="Times New Roman" w:hAnsi="Times New Roman" w:cs="Times New Roman"/>
                                <w:lang w:val="en-GB" w:eastAsia="en-US"/>
                              </w:rPr>
                              <w:t>23</w:t>
                            </w:r>
                            <w:bookmarkStart w:id="266" w:name="__UnoMark__1757_14405001161"/>
                            <w:bookmarkEnd w:id="266"/>
                          </w:p>
                        </w:tc>
                        <w:tc>
                          <w:tcPr>
                            <w:tcW w:w="1027" w:type="dxa"/>
                            <w:tcBorders>
                              <w:bottom w:val="single" w:sz="4" w:space="0" w:color="auto"/>
                            </w:tcBorders>
                            <w:shd w:val="clear" w:color="auto" w:fill="auto"/>
                            <w:vAlign w:val="center"/>
                          </w:tcPr>
                          <w:p w14:paraId="135680C4"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67" w:name="__UnoMark__1758_14405001161"/>
                            <w:bookmarkEnd w:id="267"/>
                            <w:proofErr w:type="gramStart"/>
                            <w:r w:rsidRPr="00E8282A">
                              <w:rPr>
                                <w:rFonts w:ascii="Times New Roman" w:eastAsia="Times New Roman" w:hAnsi="Times New Roman" w:cs="Times New Roman"/>
                                <w:lang w:val="en-GB" w:eastAsia="en-US"/>
                              </w:rPr>
                              <w:t>mono</w:t>
                            </w:r>
                            <w:bookmarkStart w:id="268" w:name="__UnoMark__1759_14405001161"/>
                            <w:bookmarkEnd w:id="268"/>
                            <w:proofErr w:type="gramEnd"/>
                          </w:p>
                        </w:tc>
                        <w:tc>
                          <w:tcPr>
                            <w:tcW w:w="1276" w:type="dxa"/>
                            <w:tcBorders>
                              <w:bottom w:val="single" w:sz="4" w:space="0" w:color="auto"/>
                            </w:tcBorders>
                            <w:shd w:val="clear" w:color="auto" w:fill="auto"/>
                            <w:vAlign w:val="center"/>
                          </w:tcPr>
                          <w:p w14:paraId="7896A50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69" w:name="__UnoMark__1760_14405001161"/>
                            <w:bookmarkEnd w:id="269"/>
                            <w:proofErr w:type="gramStart"/>
                            <w:r w:rsidRPr="00E8282A">
                              <w:rPr>
                                <w:rFonts w:ascii="Times New Roman" w:eastAsia="Times New Roman" w:hAnsi="Times New Roman" w:cs="Times New Roman"/>
                                <w:lang w:val="en-GB" w:eastAsia="en-US"/>
                              </w:rPr>
                              <w:t>leaf</w:t>
                            </w:r>
                            <w:proofErr w:type="gramEnd"/>
                            <w:r w:rsidRPr="00E8282A">
                              <w:rPr>
                                <w:rFonts w:ascii="Times New Roman" w:eastAsia="Times New Roman" w:hAnsi="Times New Roman" w:cs="Times New Roman"/>
                                <w:lang w:val="en-GB" w:eastAsia="en-US"/>
                              </w:rPr>
                              <w:t>, shoot</w:t>
                            </w:r>
                            <w:bookmarkStart w:id="270" w:name="__UnoMark__1761_14405001161"/>
                            <w:bookmarkEnd w:id="270"/>
                          </w:p>
                        </w:tc>
                        <w:tc>
                          <w:tcPr>
                            <w:tcW w:w="1276" w:type="dxa"/>
                            <w:tcBorders>
                              <w:bottom w:val="single" w:sz="4" w:space="0" w:color="auto"/>
                            </w:tcBorders>
                            <w:shd w:val="clear" w:color="auto" w:fill="auto"/>
                            <w:vAlign w:val="center"/>
                          </w:tcPr>
                          <w:p w14:paraId="46462F33"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71" w:name="__UnoMark__1762_14405001161"/>
                            <w:bookmarkEnd w:id="271"/>
                            <w:proofErr w:type="gramStart"/>
                            <w:r w:rsidRPr="00E8282A">
                              <w:rPr>
                                <w:rFonts w:ascii="Times New Roman" w:eastAsia="Times New Roman" w:hAnsi="Times New Roman" w:cs="Times New Roman"/>
                                <w:lang w:val="en-GB" w:eastAsia="en-US"/>
                              </w:rPr>
                              <w:t>conic</w:t>
                            </w:r>
                            <w:proofErr w:type="gramEnd"/>
                            <w:r w:rsidRPr="00E8282A">
                              <w:rPr>
                                <w:rFonts w:ascii="Times New Roman" w:eastAsia="Times New Roman" w:hAnsi="Times New Roman" w:cs="Times New Roman"/>
                                <w:lang w:val="en-GB" w:eastAsia="en-US"/>
                              </w:rPr>
                              <w:t>, green</w:t>
                            </w:r>
                            <w:bookmarkStart w:id="272" w:name="__UnoMark__1763_14405001161"/>
                            <w:bookmarkEnd w:id="272"/>
                          </w:p>
                        </w:tc>
                        <w:tc>
                          <w:tcPr>
                            <w:tcW w:w="1274" w:type="dxa"/>
                            <w:tcBorders>
                              <w:bottom w:val="single" w:sz="4" w:space="0" w:color="auto"/>
                            </w:tcBorders>
                            <w:shd w:val="clear" w:color="auto" w:fill="auto"/>
                            <w:vAlign w:val="center"/>
                          </w:tcPr>
                          <w:p w14:paraId="0D8D84C8"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73" w:name="__UnoMark__1764_14405001161"/>
                            <w:bookmarkEnd w:id="273"/>
                            <w:proofErr w:type="gramStart"/>
                            <w:r w:rsidRPr="00E8282A">
                              <w:rPr>
                                <w:rFonts w:ascii="Times New Roman" w:eastAsia="Times New Roman" w:hAnsi="Times New Roman" w:cs="Times New Roman"/>
                                <w:lang w:val="en-GB" w:eastAsia="en-US"/>
                              </w:rPr>
                              <w:t>con</w:t>
                            </w:r>
                            <w:bookmarkStart w:id="274" w:name="__UnoMark__1765_14405001161"/>
                            <w:bookmarkEnd w:id="274"/>
                            <w:proofErr w:type="gramEnd"/>
                          </w:p>
                        </w:tc>
                      </w:tr>
                      <w:tr w:rsidR="00374DAF" w:rsidRPr="00E8282A" w14:paraId="220F6A19" w14:textId="77777777" w:rsidTr="00CF2E9C">
                        <w:trPr>
                          <w:trHeight w:val="320"/>
                        </w:trPr>
                        <w:tc>
                          <w:tcPr>
                            <w:tcW w:w="1666" w:type="dxa"/>
                            <w:tcBorders>
                              <w:top w:val="single" w:sz="4" w:space="0" w:color="auto"/>
                              <w:bottom w:val="single" w:sz="4" w:space="0" w:color="auto"/>
                            </w:tcBorders>
                            <w:shd w:val="clear" w:color="auto" w:fill="auto"/>
                            <w:vAlign w:val="center"/>
                          </w:tcPr>
                          <w:p w14:paraId="6B3A980B" w14:textId="77777777" w:rsidR="00374DAF" w:rsidRPr="00E8282A" w:rsidRDefault="00374DAF">
                            <w:pPr>
                              <w:spacing w:line="240" w:lineRule="auto"/>
                              <w:jc w:val="center"/>
                              <w:rPr>
                                <w:rFonts w:ascii="Times New Roman" w:eastAsia="Times New Roman" w:hAnsi="Times New Roman" w:cs="Times New Roman"/>
                                <w:b/>
                                <w:bCs/>
                                <w:lang w:val="en-GB" w:eastAsia="en-US"/>
                              </w:rPr>
                            </w:pPr>
                            <w:bookmarkStart w:id="275" w:name="__UnoMark__1766_14405001161"/>
                            <w:bookmarkEnd w:id="275"/>
                            <w:r w:rsidRPr="00E8282A">
                              <w:rPr>
                                <w:rFonts w:ascii="Times New Roman" w:eastAsia="Times New Roman" w:hAnsi="Times New Roman" w:cs="Times New Roman"/>
                                <w:b/>
                                <w:bCs/>
                                <w:lang w:val="en-GB" w:eastAsia="en-US"/>
                              </w:rPr>
                              <w:t>Total</w:t>
                            </w:r>
                            <w:bookmarkStart w:id="276" w:name="__UnoMark__1767_14405001161"/>
                            <w:bookmarkEnd w:id="276"/>
                          </w:p>
                        </w:tc>
                        <w:tc>
                          <w:tcPr>
                            <w:tcW w:w="1136" w:type="dxa"/>
                            <w:tcBorders>
                              <w:top w:val="single" w:sz="4" w:space="0" w:color="auto"/>
                              <w:bottom w:val="single" w:sz="4" w:space="0" w:color="auto"/>
                            </w:tcBorders>
                            <w:shd w:val="clear" w:color="auto" w:fill="auto"/>
                            <w:vAlign w:val="center"/>
                          </w:tcPr>
                          <w:p w14:paraId="41E7E05F"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77" w:name="__UnoMark__1768_14405001161"/>
                            <w:bookmarkEnd w:id="277"/>
                            <w:r w:rsidRPr="00E8282A">
                              <w:rPr>
                                <w:rFonts w:ascii="Times New Roman" w:eastAsia="Times New Roman" w:hAnsi="Times New Roman" w:cs="Times New Roman"/>
                                <w:lang w:val="en-GB" w:eastAsia="en-US"/>
                              </w:rPr>
                              <w:t>3</w:t>
                            </w:r>
                            <w:bookmarkStart w:id="278" w:name="__UnoMark__1769_14405001161"/>
                            <w:bookmarkEnd w:id="278"/>
                            <w:r>
                              <w:rPr>
                                <w:rFonts w:ascii="Times New Roman" w:eastAsia="Times New Roman" w:hAnsi="Times New Roman" w:cs="Times New Roman"/>
                                <w:lang w:val="en-GB" w:eastAsia="en-US"/>
                              </w:rPr>
                              <w:t>223</w:t>
                            </w:r>
                          </w:p>
                        </w:tc>
                        <w:tc>
                          <w:tcPr>
                            <w:tcW w:w="1132" w:type="dxa"/>
                            <w:tcBorders>
                              <w:top w:val="single" w:sz="4" w:space="0" w:color="auto"/>
                              <w:bottom w:val="single" w:sz="4" w:space="0" w:color="auto"/>
                            </w:tcBorders>
                            <w:shd w:val="clear" w:color="auto" w:fill="auto"/>
                            <w:vAlign w:val="center"/>
                          </w:tcPr>
                          <w:p w14:paraId="77977872"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79" w:name="__UnoMark__1770_14405001161"/>
                            <w:bookmarkEnd w:id="279"/>
                            <w:r w:rsidRPr="00E8282A">
                              <w:rPr>
                                <w:rFonts w:ascii="Times New Roman" w:eastAsia="Times New Roman" w:hAnsi="Times New Roman" w:cs="Times New Roman"/>
                                <w:lang w:val="en-GB" w:eastAsia="en-US"/>
                              </w:rPr>
                              <w:t>14</w:t>
                            </w:r>
                            <w:bookmarkStart w:id="280" w:name="__UnoMark__1771_14405001161"/>
                            <w:bookmarkEnd w:id="280"/>
                            <w:r>
                              <w:rPr>
                                <w:rFonts w:ascii="Times New Roman" w:eastAsia="Times New Roman" w:hAnsi="Times New Roman" w:cs="Times New Roman"/>
                                <w:lang w:val="en-GB" w:eastAsia="en-US"/>
                              </w:rPr>
                              <w:t>95</w:t>
                            </w:r>
                          </w:p>
                        </w:tc>
                        <w:tc>
                          <w:tcPr>
                            <w:tcW w:w="850" w:type="dxa"/>
                            <w:tcBorders>
                              <w:top w:val="single" w:sz="4" w:space="0" w:color="auto"/>
                              <w:bottom w:val="single" w:sz="4" w:space="0" w:color="auto"/>
                            </w:tcBorders>
                            <w:shd w:val="clear" w:color="auto" w:fill="auto"/>
                            <w:vAlign w:val="center"/>
                          </w:tcPr>
                          <w:p w14:paraId="08F4A8C0"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81" w:name="__UnoMark__1772_14405001161"/>
                            <w:bookmarkEnd w:id="281"/>
                            <w:r w:rsidRPr="00E8282A">
                              <w:rPr>
                                <w:rFonts w:ascii="Times New Roman" w:eastAsia="Times New Roman" w:hAnsi="Times New Roman" w:cs="Times New Roman"/>
                                <w:lang w:val="en-GB" w:eastAsia="en-US"/>
                              </w:rPr>
                              <w:t>4</w:t>
                            </w:r>
                            <w:bookmarkStart w:id="282" w:name="__UnoMark__1773_14405001161"/>
                            <w:bookmarkEnd w:id="282"/>
                            <w:r>
                              <w:rPr>
                                <w:rFonts w:ascii="Times New Roman" w:eastAsia="Times New Roman" w:hAnsi="Times New Roman" w:cs="Times New Roman"/>
                                <w:lang w:val="en-GB" w:eastAsia="en-US"/>
                              </w:rPr>
                              <w:t>718</w:t>
                            </w:r>
                          </w:p>
                        </w:tc>
                        <w:tc>
                          <w:tcPr>
                            <w:tcW w:w="1027" w:type="dxa"/>
                            <w:tcBorders>
                              <w:top w:val="single" w:sz="4" w:space="0" w:color="auto"/>
                              <w:bottom w:val="single" w:sz="4" w:space="0" w:color="auto"/>
                            </w:tcBorders>
                            <w:shd w:val="clear" w:color="auto" w:fill="auto"/>
                            <w:vAlign w:val="center"/>
                          </w:tcPr>
                          <w:p w14:paraId="2CFA80A1"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83" w:name="__UnoMark__1774_14405001161"/>
                            <w:bookmarkEnd w:id="283"/>
                            <w:r w:rsidRPr="00E8282A">
                              <w:rPr>
                                <w:rFonts w:ascii="Times New Roman" w:eastAsia="Times New Roman" w:hAnsi="Times New Roman" w:cs="Times New Roman"/>
                                <w:lang w:val="en-GB" w:eastAsia="en-US"/>
                              </w:rPr>
                              <w:t> </w:t>
                            </w:r>
                            <w:bookmarkStart w:id="284" w:name="__UnoMark__1775_14405001161"/>
                            <w:bookmarkEnd w:id="284"/>
                          </w:p>
                        </w:tc>
                        <w:tc>
                          <w:tcPr>
                            <w:tcW w:w="1276" w:type="dxa"/>
                            <w:tcBorders>
                              <w:top w:val="single" w:sz="4" w:space="0" w:color="auto"/>
                              <w:bottom w:val="single" w:sz="4" w:space="0" w:color="auto"/>
                            </w:tcBorders>
                            <w:shd w:val="clear" w:color="auto" w:fill="auto"/>
                            <w:vAlign w:val="center"/>
                          </w:tcPr>
                          <w:p w14:paraId="212560C7"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85" w:name="__UnoMark__1776_14405001161"/>
                            <w:bookmarkEnd w:id="285"/>
                            <w:r w:rsidRPr="00E8282A">
                              <w:rPr>
                                <w:rFonts w:ascii="Times New Roman" w:eastAsia="Times New Roman" w:hAnsi="Times New Roman" w:cs="Times New Roman"/>
                                <w:lang w:val="en-GB" w:eastAsia="en-US"/>
                              </w:rPr>
                              <w:t> </w:t>
                            </w:r>
                            <w:bookmarkStart w:id="286" w:name="__UnoMark__1777_14405001161"/>
                            <w:bookmarkEnd w:id="286"/>
                          </w:p>
                        </w:tc>
                        <w:tc>
                          <w:tcPr>
                            <w:tcW w:w="1276" w:type="dxa"/>
                            <w:tcBorders>
                              <w:top w:val="single" w:sz="4" w:space="0" w:color="auto"/>
                              <w:bottom w:val="single" w:sz="4" w:space="0" w:color="auto"/>
                            </w:tcBorders>
                            <w:shd w:val="clear" w:color="auto" w:fill="auto"/>
                            <w:vAlign w:val="center"/>
                          </w:tcPr>
                          <w:p w14:paraId="31FE864A"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87" w:name="__UnoMark__1778_14405001161"/>
                            <w:bookmarkEnd w:id="287"/>
                            <w:r w:rsidRPr="00E8282A">
                              <w:rPr>
                                <w:rFonts w:ascii="Times New Roman" w:eastAsia="Times New Roman" w:hAnsi="Times New Roman" w:cs="Times New Roman"/>
                                <w:lang w:val="en-GB" w:eastAsia="en-US"/>
                              </w:rPr>
                              <w:t> </w:t>
                            </w:r>
                            <w:bookmarkStart w:id="288" w:name="__UnoMark__1779_14405001161"/>
                            <w:bookmarkEnd w:id="288"/>
                          </w:p>
                        </w:tc>
                        <w:tc>
                          <w:tcPr>
                            <w:tcW w:w="1274" w:type="dxa"/>
                            <w:tcBorders>
                              <w:top w:val="single" w:sz="4" w:space="0" w:color="auto"/>
                              <w:bottom w:val="single" w:sz="4" w:space="0" w:color="auto"/>
                            </w:tcBorders>
                            <w:shd w:val="clear" w:color="auto" w:fill="auto"/>
                            <w:vAlign w:val="center"/>
                          </w:tcPr>
                          <w:p w14:paraId="0C72901D" w14:textId="77777777" w:rsidR="00374DAF" w:rsidRPr="00E8282A" w:rsidRDefault="00374DAF">
                            <w:pPr>
                              <w:spacing w:line="240" w:lineRule="auto"/>
                              <w:jc w:val="center"/>
                              <w:rPr>
                                <w:rFonts w:ascii="Times New Roman" w:eastAsia="Times New Roman" w:hAnsi="Times New Roman" w:cs="Times New Roman"/>
                                <w:lang w:val="en-GB" w:eastAsia="en-US"/>
                              </w:rPr>
                            </w:pPr>
                            <w:bookmarkStart w:id="289" w:name="__UnoMark__1780_14405001161"/>
                            <w:bookmarkEnd w:id="289"/>
                            <w:r w:rsidRPr="00E8282A">
                              <w:rPr>
                                <w:rFonts w:ascii="Times New Roman" w:eastAsia="Times New Roman" w:hAnsi="Times New Roman" w:cs="Times New Roman"/>
                                <w:lang w:val="en-GB" w:eastAsia="en-US"/>
                              </w:rPr>
                              <w:t> </w:t>
                            </w:r>
                          </w:p>
                        </w:tc>
                      </w:tr>
                    </w:tbl>
                    <w:p w14:paraId="44661873" w14:textId="77777777" w:rsidR="00374DAF" w:rsidRPr="00E8282A" w:rsidRDefault="00374DAF" w:rsidP="008546BB">
                      <w:pPr>
                        <w:pStyle w:val="FrameContents"/>
                      </w:pPr>
                    </w:p>
                  </w:txbxContent>
                </v:textbox>
                <w10:wrap type="square"/>
              </v:rect>
            </w:pict>
          </mc:Fallback>
        </mc:AlternateContent>
      </w:r>
      <w:r>
        <w:rPr>
          <w:rFonts w:ascii="Times New Roman" w:hAnsi="Times New Roman" w:cs="Times New Roman"/>
          <w:b/>
          <w:i w:val="0"/>
          <w:color w:val="auto"/>
          <w:sz w:val="24"/>
          <w:szCs w:val="24"/>
          <w:lang w:val="en-GB"/>
        </w:rPr>
        <w:t>Table 2</w:t>
      </w:r>
      <w:r w:rsidRPr="00437693">
        <w:rPr>
          <w:rFonts w:ascii="Times New Roman" w:hAnsi="Times New Roman" w:cs="Times New Roman"/>
          <w:b/>
          <w:i w:val="0"/>
          <w:color w:val="auto"/>
          <w:sz w:val="24"/>
          <w:szCs w:val="24"/>
          <w:lang w:val="en-GB"/>
        </w:rPr>
        <w:t>.</w:t>
      </w:r>
      <w:r>
        <w:rPr>
          <w:rFonts w:ascii="Times New Roman" w:eastAsia="MS Mincho" w:hAnsi="Times New Roman" w:cs="Times New Roman"/>
          <w:i w:val="0"/>
          <w:color w:val="auto"/>
          <w:sz w:val="24"/>
          <w:szCs w:val="24"/>
          <w:lang w:val="en-GB" w:eastAsia="en-US"/>
        </w:rPr>
        <w:t xml:space="preserve"> Number of galls found per galling species (</w:t>
      </w:r>
      <w:proofErr w:type="spellStart"/>
      <w:r>
        <w:rPr>
          <w:rFonts w:ascii="Times New Roman" w:eastAsia="MS Mincho" w:hAnsi="Times New Roman" w:cs="Times New Roman"/>
          <w:i w:val="0"/>
          <w:color w:val="auto"/>
          <w:sz w:val="24"/>
          <w:szCs w:val="24"/>
          <w:lang w:val="en-GB" w:eastAsia="en-US"/>
        </w:rPr>
        <w:t>Cecidomyiidae</w:t>
      </w:r>
      <w:proofErr w:type="spellEnd"/>
      <w:r>
        <w:rPr>
          <w:rFonts w:ascii="Times New Roman" w:eastAsia="MS Mincho" w:hAnsi="Times New Roman" w:cs="Times New Roman"/>
          <w:i w:val="0"/>
          <w:color w:val="auto"/>
          <w:sz w:val="24"/>
          <w:szCs w:val="24"/>
          <w:lang w:val="en-GB" w:eastAsia="en-US"/>
        </w:rPr>
        <w:t>) per host plant (</w:t>
      </w:r>
      <w:proofErr w:type="spellStart"/>
      <w:r>
        <w:rPr>
          <w:rFonts w:ascii="Times New Roman" w:eastAsia="MS Mincho" w:hAnsi="Times New Roman" w:cs="Times New Roman"/>
          <w:color w:val="auto"/>
          <w:sz w:val="24"/>
          <w:szCs w:val="24"/>
          <w:lang w:val="en-GB" w:eastAsia="en-US"/>
        </w:rPr>
        <w:t>Mikania</w:t>
      </w:r>
      <w:proofErr w:type="spellEnd"/>
      <w:r>
        <w:rPr>
          <w:rFonts w:ascii="Times New Roman" w:eastAsia="MS Mincho" w:hAnsi="Times New Roman" w:cs="Times New Roman"/>
          <w:color w:val="auto"/>
          <w:sz w:val="24"/>
          <w:szCs w:val="24"/>
          <w:lang w:val="en-GB" w:eastAsia="en-US"/>
        </w:rPr>
        <w:t xml:space="preserve"> </w:t>
      </w:r>
      <w:proofErr w:type="spellStart"/>
      <w:r>
        <w:rPr>
          <w:rFonts w:ascii="Times New Roman" w:eastAsia="MS Mincho" w:hAnsi="Times New Roman" w:cs="Times New Roman"/>
          <w:color w:val="auto"/>
          <w:sz w:val="24"/>
          <w:szCs w:val="24"/>
          <w:lang w:val="en-GB" w:eastAsia="en-US"/>
        </w:rPr>
        <w:t>glomerata</w:t>
      </w:r>
      <w:proofErr w:type="spellEnd"/>
      <w:r>
        <w:rPr>
          <w:rFonts w:ascii="Times New Roman" w:eastAsia="MS Mincho" w:hAnsi="Times New Roman" w:cs="Times New Roman"/>
          <w:color w:val="auto"/>
          <w:sz w:val="24"/>
          <w:szCs w:val="24"/>
          <w:lang w:val="en-GB" w:eastAsia="en-US"/>
        </w:rPr>
        <w:t xml:space="preserve"> </w:t>
      </w:r>
      <w:r>
        <w:rPr>
          <w:rFonts w:ascii="Times New Roman" w:eastAsia="MS Mincho" w:hAnsi="Times New Roman" w:cs="Times New Roman"/>
          <w:i w:val="0"/>
          <w:color w:val="auto"/>
          <w:sz w:val="24"/>
          <w:szCs w:val="24"/>
          <w:lang w:val="en-GB" w:eastAsia="en-US"/>
        </w:rPr>
        <w:t>and</w:t>
      </w:r>
      <w:r>
        <w:rPr>
          <w:rFonts w:ascii="Times New Roman" w:eastAsia="MS Mincho" w:hAnsi="Times New Roman" w:cs="Times New Roman"/>
          <w:color w:val="auto"/>
          <w:sz w:val="24"/>
          <w:szCs w:val="24"/>
          <w:lang w:val="en-GB" w:eastAsia="en-US"/>
        </w:rPr>
        <w:t xml:space="preserve"> </w:t>
      </w:r>
      <w:proofErr w:type="spellStart"/>
      <w:r>
        <w:rPr>
          <w:rFonts w:ascii="Times New Roman" w:eastAsia="MS Mincho" w:hAnsi="Times New Roman" w:cs="Times New Roman"/>
          <w:color w:val="auto"/>
          <w:sz w:val="24"/>
          <w:szCs w:val="24"/>
          <w:lang w:val="en-GB" w:eastAsia="en-US"/>
        </w:rPr>
        <w:t>Mikania</w:t>
      </w:r>
      <w:proofErr w:type="spellEnd"/>
      <w:r>
        <w:rPr>
          <w:rFonts w:ascii="Times New Roman" w:eastAsia="MS Mincho" w:hAnsi="Times New Roman" w:cs="Times New Roman"/>
          <w:color w:val="auto"/>
          <w:sz w:val="24"/>
          <w:szCs w:val="24"/>
          <w:lang w:val="en-GB" w:eastAsia="en-US"/>
        </w:rPr>
        <w:t xml:space="preserve"> </w:t>
      </w:r>
      <w:proofErr w:type="spellStart"/>
      <w:r>
        <w:rPr>
          <w:rFonts w:ascii="Times New Roman" w:eastAsia="MS Mincho" w:hAnsi="Times New Roman" w:cs="Times New Roman"/>
          <w:color w:val="auto"/>
          <w:sz w:val="24"/>
          <w:szCs w:val="24"/>
          <w:lang w:val="en-GB" w:eastAsia="en-US"/>
        </w:rPr>
        <w:t>laevigata</w:t>
      </w:r>
      <w:proofErr w:type="spellEnd"/>
      <w:r>
        <w:rPr>
          <w:rFonts w:ascii="Times New Roman" w:eastAsia="MS Mincho" w:hAnsi="Times New Roman" w:cs="Times New Roman"/>
          <w:i w:val="0"/>
          <w:color w:val="auto"/>
          <w:sz w:val="24"/>
          <w:szCs w:val="24"/>
          <w:lang w:val="en-GB" w:eastAsia="en-US"/>
        </w:rPr>
        <w:t xml:space="preserve">), with observed </w:t>
      </w:r>
      <w:proofErr w:type="spellStart"/>
      <w:r>
        <w:rPr>
          <w:rFonts w:ascii="Times New Roman" w:eastAsia="MS Mincho" w:hAnsi="Times New Roman" w:cs="Times New Roman"/>
          <w:i w:val="0"/>
          <w:color w:val="auto"/>
          <w:sz w:val="24"/>
          <w:szCs w:val="24"/>
          <w:lang w:val="en-GB" w:eastAsia="en-US"/>
        </w:rPr>
        <w:t>galler</w:t>
      </w:r>
      <w:proofErr w:type="spellEnd"/>
      <w:r>
        <w:rPr>
          <w:rFonts w:ascii="Times New Roman" w:eastAsia="MS Mincho" w:hAnsi="Times New Roman" w:cs="Times New Roman"/>
          <w:i w:val="0"/>
          <w:color w:val="auto"/>
          <w:sz w:val="24"/>
          <w:szCs w:val="24"/>
          <w:lang w:val="en-GB" w:eastAsia="en-US"/>
        </w:rPr>
        <w:t xml:space="preserve"> niche amplitude (mono: </w:t>
      </w:r>
      <w:proofErr w:type="spellStart"/>
      <w:r>
        <w:rPr>
          <w:rFonts w:ascii="Times New Roman" w:eastAsia="MS Mincho" w:hAnsi="Times New Roman" w:cs="Times New Roman"/>
          <w:i w:val="0"/>
          <w:color w:val="auto"/>
          <w:sz w:val="24"/>
          <w:szCs w:val="24"/>
          <w:lang w:val="en-GB" w:eastAsia="en-US"/>
        </w:rPr>
        <w:t>monophagous</w:t>
      </w:r>
      <w:proofErr w:type="spellEnd"/>
      <w:r>
        <w:rPr>
          <w:rFonts w:ascii="Times New Roman" w:eastAsia="MS Mincho" w:hAnsi="Times New Roman" w:cs="Times New Roman"/>
          <w:i w:val="0"/>
          <w:color w:val="auto"/>
          <w:sz w:val="24"/>
          <w:szCs w:val="24"/>
          <w:lang w:val="en-GB" w:eastAsia="en-US"/>
        </w:rPr>
        <w:t xml:space="preserve">, </w:t>
      </w:r>
      <w:proofErr w:type="spellStart"/>
      <w:r>
        <w:rPr>
          <w:rFonts w:ascii="Times New Roman" w:eastAsia="MS Mincho" w:hAnsi="Times New Roman" w:cs="Times New Roman"/>
          <w:i w:val="0"/>
          <w:color w:val="auto"/>
          <w:sz w:val="24"/>
          <w:szCs w:val="24"/>
          <w:lang w:val="en-GB" w:eastAsia="en-US"/>
        </w:rPr>
        <w:t>oligo</w:t>
      </w:r>
      <w:proofErr w:type="spellEnd"/>
      <w:r>
        <w:rPr>
          <w:rFonts w:ascii="Times New Roman" w:eastAsia="MS Mincho" w:hAnsi="Times New Roman" w:cs="Times New Roman"/>
          <w:i w:val="0"/>
          <w:color w:val="auto"/>
          <w:sz w:val="24"/>
          <w:szCs w:val="24"/>
          <w:lang w:val="en-GB" w:eastAsia="en-US"/>
        </w:rPr>
        <w:t xml:space="preserve">: </w:t>
      </w:r>
      <w:proofErr w:type="spellStart"/>
      <w:r>
        <w:rPr>
          <w:rFonts w:ascii="Times New Roman" w:eastAsia="MS Mincho" w:hAnsi="Times New Roman" w:cs="Times New Roman"/>
          <w:i w:val="0"/>
          <w:color w:val="auto"/>
          <w:sz w:val="24"/>
          <w:szCs w:val="24"/>
          <w:lang w:val="en-GB" w:eastAsia="en-US"/>
        </w:rPr>
        <w:t>oligophagous</w:t>
      </w:r>
      <w:proofErr w:type="spellEnd"/>
      <w:r>
        <w:rPr>
          <w:rFonts w:ascii="Times New Roman" w:eastAsia="MS Mincho" w:hAnsi="Times New Roman" w:cs="Times New Roman"/>
          <w:i w:val="0"/>
          <w:color w:val="auto"/>
          <w:sz w:val="24"/>
          <w:szCs w:val="24"/>
          <w:lang w:val="en-GB" w:eastAsia="en-US"/>
        </w:rPr>
        <w:t>), basic gall morphological attributes (</w:t>
      </w:r>
      <w:proofErr w:type="spellStart"/>
      <w:r>
        <w:rPr>
          <w:rFonts w:ascii="Times New Roman" w:eastAsia="MS Mincho" w:hAnsi="Times New Roman" w:cs="Times New Roman"/>
          <w:i w:val="0"/>
          <w:color w:val="auto"/>
          <w:sz w:val="24"/>
          <w:szCs w:val="24"/>
          <w:lang w:val="en-GB" w:eastAsia="en-US"/>
        </w:rPr>
        <w:t>morphotype</w:t>
      </w:r>
      <w:proofErr w:type="spellEnd"/>
      <w:r>
        <w:rPr>
          <w:rFonts w:ascii="Times New Roman" w:eastAsia="MS Mincho" w:hAnsi="Times New Roman" w:cs="Times New Roman"/>
          <w:i w:val="0"/>
          <w:color w:val="auto"/>
          <w:sz w:val="24"/>
          <w:szCs w:val="24"/>
          <w:lang w:val="en-GB" w:eastAsia="en-US"/>
        </w:rPr>
        <w:t xml:space="preserve">: shape, colour) and </w:t>
      </w:r>
      <w:proofErr w:type="spellStart"/>
      <w:r>
        <w:rPr>
          <w:rFonts w:ascii="Times New Roman" w:eastAsia="MS Mincho" w:hAnsi="Times New Roman" w:cs="Times New Roman"/>
          <w:i w:val="0"/>
          <w:color w:val="auto"/>
          <w:sz w:val="24"/>
          <w:szCs w:val="24"/>
          <w:lang w:val="en-GB" w:eastAsia="en-US"/>
        </w:rPr>
        <w:t>morphotype</w:t>
      </w:r>
      <w:proofErr w:type="spellEnd"/>
      <w:r>
        <w:rPr>
          <w:rFonts w:ascii="Times New Roman" w:eastAsia="MS Mincho" w:hAnsi="Times New Roman" w:cs="Times New Roman"/>
          <w:i w:val="0"/>
          <w:color w:val="auto"/>
          <w:sz w:val="24"/>
          <w:szCs w:val="24"/>
          <w:lang w:val="en-GB" w:eastAsia="en-US"/>
        </w:rPr>
        <w:t xml:space="preserve"> codes (see Fig. 2), during samples from 2015 to 2017 in hill forests of Porto </w:t>
      </w:r>
      <w:proofErr w:type="spellStart"/>
      <w:r>
        <w:rPr>
          <w:rFonts w:ascii="Times New Roman" w:eastAsia="MS Mincho" w:hAnsi="Times New Roman" w:cs="Times New Roman"/>
          <w:i w:val="0"/>
          <w:color w:val="auto"/>
          <w:sz w:val="24"/>
          <w:szCs w:val="24"/>
          <w:lang w:val="en-GB" w:eastAsia="en-US"/>
        </w:rPr>
        <w:t>Alegre</w:t>
      </w:r>
      <w:proofErr w:type="spellEnd"/>
      <w:r>
        <w:rPr>
          <w:rFonts w:ascii="Times New Roman" w:eastAsia="MS Mincho" w:hAnsi="Times New Roman" w:cs="Times New Roman"/>
          <w:i w:val="0"/>
          <w:color w:val="auto"/>
          <w:sz w:val="24"/>
          <w:szCs w:val="24"/>
          <w:lang w:val="en-GB" w:eastAsia="en-US"/>
        </w:rPr>
        <w:t>, Brazil.</w:t>
      </w:r>
      <w:r>
        <w:rPr>
          <w:rFonts w:ascii="Times New Roman" w:hAnsi="Times New Roman"/>
          <w:noProof/>
          <w:sz w:val="24"/>
          <w:szCs w:val="24"/>
          <w:lang w:val="en-US" w:eastAsia="en-US"/>
        </w:rPr>
        <w:br w:type="page"/>
      </w:r>
    </w:p>
    <w:p w14:paraId="6B5E5C1D" w14:textId="07352270" w:rsidR="00CF2E9C" w:rsidRDefault="00CF2E9C" w:rsidP="00CF2E9C">
      <w:pPr>
        <w:spacing w:line="48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Figure legends</w:t>
      </w:r>
    </w:p>
    <w:p w14:paraId="1E00AF03" w14:textId="77777777" w:rsidR="00CF2E9C" w:rsidRDefault="00CF2E9C" w:rsidP="00CF2E9C">
      <w:pPr>
        <w:widowControl w:val="0"/>
        <w:overflowPunct/>
        <w:autoSpaceDE w:val="0"/>
        <w:autoSpaceDN w:val="0"/>
        <w:adjustRightInd w:val="0"/>
        <w:spacing w:after="240" w:line="480" w:lineRule="auto"/>
        <w:contextualSpacing w:val="0"/>
        <w:jc w:val="both"/>
        <w:rPr>
          <w:rFonts w:ascii="Times Roman" w:eastAsiaTheme="minorEastAsia" w:hAnsi="Times Roman" w:cs="Times Roman"/>
          <w:color w:val="000000"/>
          <w:sz w:val="24"/>
          <w:szCs w:val="24"/>
          <w:lang w:val="en-US" w:eastAsia="en-US"/>
        </w:rPr>
      </w:pPr>
      <w:r w:rsidRPr="00437693">
        <w:rPr>
          <w:rFonts w:ascii="Times New Roman" w:hAnsi="Times New Roman" w:cs="Times New Roman"/>
          <w:b/>
          <w:sz w:val="24"/>
          <w:szCs w:val="24"/>
          <w:lang w:val="en-GB"/>
        </w:rPr>
        <w:t>Figure 1.</w:t>
      </w:r>
      <w:r>
        <w:rPr>
          <w:rFonts w:ascii="Times New Roman" w:hAnsi="Times New Roman" w:cs="Times New Roman"/>
          <w:b/>
          <w:sz w:val="24"/>
          <w:szCs w:val="24"/>
          <w:lang w:val="en-GB"/>
        </w:rPr>
        <w:t xml:space="preserve"> </w:t>
      </w:r>
      <w:r w:rsidRPr="002125DE">
        <w:rPr>
          <w:rFonts w:ascii="Times New Roman" w:eastAsia="MS Mincho" w:hAnsi="Times New Roman" w:cs="Times New Roman"/>
          <w:sz w:val="24"/>
          <w:szCs w:val="24"/>
          <w:lang w:val="en-GB" w:eastAsia="en-US"/>
        </w:rPr>
        <w:t>Insect (</w:t>
      </w:r>
      <w:proofErr w:type="spellStart"/>
      <w:r w:rsidRPr="002125DE">
        <w:rPr>
          <w:rFonts w:ascii="Times New Roman" w:eastAsia="MS Mincho" w:hAnsi="Times New Roman" w:cs="Times New Roman"/>
          <w:sz w:val="24"/>
          <w:szCs w:val="24"/>
          <w:lang w:val="en-GB" w:eastAsia="en-US"/>
        </w:rPr>
        <w:t>Cecidomyiidae</w:t>
      </w:r>
      <w:proofErr w:type="spellEnd"/>
      <w:r w:rsidRPr="002125DE">
        <w:rPr>
          <w:rFonts w:ascii="Times New Roman" w:eastAsia="MS Mincho" w:hAnsi="Times New Roman" w:cs="Times New Roman"/>
          <w:sz w:val="24"/>
          <w:szCs w:val="24"/>
          <w:lang w:val="en-GB" w:eastAsia="en-US"/>
        </w:rPr>
        <w:t xml:space="preserve">) galls found on A) </w:t>
      </w:r>
      <w:proofErr w:type="spellStart"/>
      <w:r w:rsidRPr="002125DE">
        <w:rPr>
          <w:rFonts w:ascii="Times New Roman" w:eastAsia="MS Mincho" w:hAnsi="Times New Roman" w:cs="Times New Roman"/>
          <w:i/>
          <w:sz w:val="24"/>
          <w:szCs w:val="24"/>
          <w:lang w:val="en-GB" w:eastAsia="en-US"/>
        </w:rPr>
        <w:t>Mikania</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laevigata</w:t>
      </w:r>
      <w:proofErr w:type="spellEnd"/>
      <w:r w:rsidRPr="002125DE">
        <w:rPr>
          <w:rFonts w:ascii="Times New Roman" w:eastAsia="MS Mincho" w:hAnsi="Times New Roman" w:cs="Times New Roman"/>
          <w:sz w:val="24"/>
          <w:szCs w:val="24"/>
          <w:lang w:val="en-GB" w:eastAsia="en-US"/>
        </w:rPr>
        <w:t xml:space="preserve"> and B) </w:t>
      </w:r>
      <w:proofErr w:type="spellStart"/>
      <w:r w:rsidRPr="002125DE">
        <w:rPr>
          <w:rFonts w:ascii="Times New Roman" w:eastAsia="MS Mincho" w:hAnsi="Times New Roman" w:cs="Times New Roman"/>
          <w:i/>
          <w:sz w:val="24"/>
          <w:szCs w:val="24"/>
          <w:lang w:val="en-GB" w:eastAsia="en-US"/>
        </w:rPr>
        <w:t>Mikania</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glomerata</w:t>
      </w:r>
      <w:proofErr w:type="spellEnd"/>
      <w:r w:rsidRPr="002125DE">
        <w:rPr>
          <w:rFonts w:ascii="Times New Roman" w:eastAsia="MS Mincho" w:hAnsi="Times New Roman" w:cs="Times New Roman"/>
          <w:sz w:val="24"/>
          <w:szCs w:val="24"/>
          <w:lang w:val="en-GB" w:eastAsia="en-US"/>
        </w:rPr>
        <w:t xml:space="preserve"> (</w:t>
      </w:r>
      <w:proofErr w:type="spellStart"/>
      <w:r w:rsidRPr="002125DE">
        <w:rPr>
          <w:rFonts w:ascii="Times New Roman" w:eastAsia="MS Mincho" w:hAnsi="Times New Roman" w:cs="Times New Roman"/>
          <w:sz w:val="24"/>
          <w:szCs w:val="24"/>
          <w:lang w:val="en-GB" w:eastAsia="en-US"/>
        </w:rPr>
        <w:t>Asteraceae</w:t>
      </w:r>
      <w:proofErr w:type="spellEnd"/>
      <w:r w:rsidRPr="002125DE">
        <w:rPr>
          <w:rFonts w:ascii="Times New Roman" w:eastAsia="MS Mincho" w:hAnsi="Times New Roman" w:cs="Times New Roman"/>
          <w:sz w:val="24"/>
          <w:szCs w:val="24"/>
          <w:lang w:val="en-GB" w:eastAsia="en-US"/>
        </w:rPr>
        <w:t xml:space="preserve">), in samples between 2015 and 2017 in hill forests of Porto </w:t>
      </w:r>
      <w:proofErr w:type="spellStart"/>
      <w:r w:rsidRPr="002125DE">
        <w:rPr>
          <w:rFonts w:ascii="Times New Roman" w:eastAsia="MS Mincho" w:hAnsi="Times New Roman" w:cs="Times New Roman"/>
          <w:sz w:val="24"/>
          <w:szCs w:val="24"/>
          <w:lang w:val="en-GB" w:eastAsia="en-US"/>
        </w:rPr>
        <w:t>Alegre</w:t>
      </w:r>
      <w:proofErr w:type="spellEnd"/>
      <w:r w:rsidRPr="002125DE">
        <w:rPr>
          <w:rFonts w:ascii="Times New Roman" w:eastAsia="MS Mincho" w:hAnsi="Times New Roman" w:cs="Times New Roman"/>
          <w:sz w:val="24"/>
          <w:szCs w:val="24"/>
          <w:lang w:val="en-GB" w:eastAsia="en-US"/>
        </w:rPr>
        <w:t xml:space="preserve">, Brazil. C) </w:t>
      </w:r>
      <w:proofErr w:type="spellStart"/>
      <w:r w:rsidRPr="002125DE">
        <w:rPr>
          <w:rFonts w:ascii="Times New Roman" w:eastAsia="MS Mincho" w:hAnsi="Times New Roman" w:cs="Times New Roman"/>
          <w:i/>
          <w:sz w:val="24"/>
          <w:szCs w:val="24"/>
          <w:lang w:val="en-GB" w:eastAsia="en-US"/>
        </w:rPr>
        <w:t>Asphondylia</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glomeratae</w:t>
      </w:r>
      <w:proofErr w:type="spellEnd"/>
      <w:r w:rsidRPr="002125DE">
        <w:rPr>
          <w:rFonts w:ascii="Times New Roman" w:eastAsia="MS Mincho" w:hAnsi="Times New Roman" w:cs="Times New Roman"/>
          <w:sz w:val="24"/>
          <w:szCs w:val="24"/>
          <w:lang w:val="en-GB" w:eastAsia="en-US"/>
        </w:rPr>
        <w:t xml:space="preserve">; D) </w:t>
      </w:r>
      <w:proofErr w:type="spellStart"/>
      <w:r w:rsidRPr="002125DE">
        <w:rPr>
          <w:rFonts w:ascii="Times New Roman" w:eastAsia="MS Mincho" w:hAnsi="Times New Roman" w:cs="Times New Roman"/>
          <w:i/>
          <w:sz w:val="24"/>
          <w:szCs w:val="24"/>
          <w:lang w:val="en-GB" w:eastAsia="en-US"/>
        </w:rPr>
        <w:t>Perasphondylia</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mikaniae</w:t>
      </w:r>
      <w:proofErr w:type="spellEnd"/>
      <w:r w:rsidRPr="002125DE">
        <w:rPr>
          <w:rFonts w:ascii="Times New Roman" w:eastAsia="MS Mincho" w:hAnsi="Times New Roman" w:cs="Times New Roman"/>
          <w:sz w:val="24"/>
          <w:szCs w:val="24"/>
          <w:lang w:val="en-GB" w:eastAsia="en-US"/>
        </w:rPr>
        <w:t xml:space="preserve"> – only found on </w:t>
      </w:r>
      <w:r w:rsidRPr="002125DE">
        <w:rPr>
          <w:rFonts w:ascii="Times New Roman" w:eastAsia="MS Mincho" w:hAnsi="Times New Roman" w:cs="Times New Roman"/>
          <w:i/>
          <w:sz w:val="24"/>
          <w:szCs w:val="24"/>
          <w:lang w:val="en-GB" w:eastAsia="en-US"/>
        </w:rPr>
        <w:t xml:space="preserve">M. </w:t>
      </w:r>
      <w:proofErr w:type="spellStart"/>
      <w:r w:rsidRPr="002125DE">
        <w:rPr>
          <w:rFonts w:ascii="Times New Roman" w:eastAsia="MS Mincho" w:hAnsi="Times New Roman" w:cs="Times New Roman"/>
          <w:i/>
          <w:sz w:val="24"/>
          <w:szCs w:val="24"/>
          <w:lang w:val="en-GB" w:eastAsia="en-US"/>
        </w:rPr>
        <w:t>glomerata</w:t>
      </w:r>
      <w:proofErr w:type="spellEnd"/>
      <w:r w:rsidRPr="002125DE">
        <w:rPr>
          <w:rFonts w:ascii="Times New Roman" w:eastAsia="MS Mincho" w:hAnsi="Times New Roman" w:cs="Times New Roman"/>
          <w:sz w:val="24"/>
          <w:szCs w:val="24"/>
          <w:lang w:val="en-GB" w:eastAsia="en-US"/>
        </w:rPr>
        <w:t xml:space="preserve">; E) </w:t>
      </w:r>
      <w:proofErr w:type="spellStart"/>
      <w:r w:rsidRPr="002125DE">
        <w:rPr>
          <w:rFonts w:ascii="Times New Roman" w:eastAsia="MS Mincho" w:hAnsi="Times New Roman" w:cs="Times New Roman"/>
          <w:i/>
          <w:sz w:val="24"/>
          <w:szCs w:val="24"/>
          <w:lang w:val="en-GB" w:eastAsia="en-US"/>
        </w:rPr>
        <w:t>Asphondylia</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moehni</w:t>
      </w:r>
      <w:proofErr w:type="spellEnd"/>
      <w:r w:rsidRPr="002125DE">
        <w:rPr>
          <w:rFonts w:ascii="Times New Roman" w:eastAsia="MS Mincho" w:hAnsi="Times New Roman" w:cs="Times New Roman"/>
          <w:sz w:val="24"/>
          <w:szCs w:val="24"/>
          <w:lang w:val="en-GB" w:eastAsia="en-US"/>
        </w:rPr>
        <w:t xml:space="preserve">; F) </w:t>
      </w:r>
      <w:proofErr w:type="spellStart"/>
      <w:r w:rsidRPr="002125DE">
        <w:rPr>
          <w:rFonts w:ascii="Times New Roman" w:eastAsia="MS Mincho" w:hAnsi="Times New Roman" w:cs="Times New Roman"/>
          <w:i/>
          <w:sz w:val="24"/>
          <w:szCs w:val="24"/>
          <w:lang w:val="en-GB" w:eastAsia="en-US"/>
        </w:rPr>
        <w:t>Liodiplosis</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cilindrica</w:t>
      </w:r>
      <w:proofErr w:type="spellEnd"/>
      <w:r w:rsidRPr="002125DE">
        <w:rPr>
          <w:rFonts w:ascii="Times New Roman" w:eastAsia="MS Mincho" w:hAnsi="Times New Roman" w:cs="Times New Roman"/>
          <w:sz w:val="24"/>
          <w:szCs w:val="24"/>
          <w:lang w:val="en-GB" w:eastAsia="en-US"/>
        </w:rPr>
        <w:t xml:space="preserve"> – only found on </w:t>
      </w:r>
      <w:r w:rsidRPr="002125DE">
        <w:rPr>
          <w:rFonts w:ascii="Times New Roman" w:eastAsia="MS Mincho" w:hAnsi="Times New Roman" w:cs="Times New Roman"/>
          <w:i/>
          <w:sz w:val="24"/>
          <w:szCs w:val="24"/>
          <w:lang w:val="en-GB" w:eastAsia="en-US"/>
        </w:rPr>
        <w:t xml:space="preserve">M. </w:t>
      </w:r>
      <w:proofErr w:type="spellStart"/>
      <w:r w:rsidRPr="002125DE">
        <w:rPr>
          <w:rFonts w:ascii="Times New Roman" w:eastAsia="MS Mincho" w:hAnsi="Times New Roman" w:cs="Times New Roman"/>
          <w:i/>
          <w:sz w:val="24"/>
          <w:szCs w:val="24"/>
          <w:lang w:val="en-GB" w:eastAsia="en-US"/>
        </w:rPr>
        <w:t>glomerata</w:t>
      </w:r>
      <w:proofErr w:type="spellEnd"/>
      <w:r w:rsidRPr="002125DE">
        <w:rPr>
          <w:rFonts w:ascii="Times New Roman" w:eastAsia="MS Mincho" w:hAnsi="Times New Roman" w:cs="Times New Roman"/>
          <w:sz w:val="24"/>
          <w:szCs w:val="24"/>
          <w:lang w:val="en-GB" w:eastAsia="en-US"/>
        </w:rPr>
        <w:t xml:space="preserve">; G) </w:t>
      </w:r>
      <w:proofErr w:type="spellStart"/>
      <w:r w:rsidRPr="002125DE">
        <w:rPr>
          <w:rFonts w:ascii="Times New Roman" w:eastAsia="MS Mincho" w:hAnsi="Times New Roman" w:cs="Times New Roman"/>
          <w:i/>
          <w:sz w:val="24"/>
          <w:szCs w:val="24"/>
          <w:lang w:val="en-GB" w:eastAsia="en-US"/>
        </w:rPr>
        <w:t>Liodiplosis</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conica</w:t>
      </w:r>
      <w:proofErr w:type="spellEnd"/>
      <w:r w:rsidRPr="002125DE">
        <w:rPr>
          <w:rFonts w:ascii="Times New Roman" w:eastAsia="MS Mincho" w:hAnsi="Times New Roman" w:cs="Times New Roman"/>
          <w:sz w:val="24"/>
          <w:szCs w:val="24"/>
          <w:lang w:val="en-GB" w:eastAsia="en-US"/>
        </w:rPr>
        <w:t xml:space="preserve"> – only found on </w:t>
      </w:r>
      <w:r w:rsidRPr="002125DE">
        <w:rPr>
          <w:rFonts w:ascii="Times New Roman" w:eastAsia="MS Mincho" w:hAnsi="Times New Roman" w:cs="Times New Roman"/>
          <w:i/>
          <w:sz w:val="24"/>
          <w:szCs w:val="24"/>
          <w:lang w:val="en-GB" w:eastAsia="en-US"/>
        </w:rPr>
        <w:t xml:space="preserve">M. </w:t>
      </w:r>
      <w:proofErr w:type="spellStart"/>
      <w:r w:rsidRPr="002125DE">
        <w:rPr>
          <w:rFonts w:ascii="Times New Roman" w:eastAsia="MS Mincho" w:hAnsi="Times New Roman" w:cs="Times New Roman"/>
          <w:i/>
          <w:sz w:val="24"/>
          <w:szCs w:val="24"/>
          <w:lang w:val="en-GB" w:eastAsia="en-US"/>
        </w:rPr>
        <w:t>laevigata</w:t>
      </w:r>
      <w:proofErr w:type="spellEnd"/>
      <w:r w:rsidRPr="002125DE">
        <w:rPr>
          <w:rFonts w:ascii="Times New Roman" w:eastAsia="MS Mincho" w:hAnsi="Times New Roman" w:cs="Times New Roman"/>
          <w:sz w:val="24"/>
          <w:szCs w:val="24"/>
          <w:lang w:val="en-GB" w:eastAsia="en-US"/>
        </w:rPr>
        <w:t xml:space="preserve">; H) </w:t>
      </w:r>
      <w:proofErr w:type="spellStart"/>
      <w:r w:rsidRPr="002125DE">
        <w:rPr>
          <w:rFonts w:ascii="Times New Roman" w:eastAsia="MS Mincho" w:hAnsi="Times New Roman" w:cs="Times New Roman"/>
          <w:i/>
          <w:sz w:val="24"/>
          <w:szCs w:val="24"/>
          <w:lang w:val="en-GB" w:eastAsia="en-US"/>
        </w:rPr>
        <w:t>Liodiplosis</w:t>
      </w:r>
      <w:proofErr w:type="spellEnd"/>
      <w:r w:rsidRPr="002125DE">
        <w:rPr>
          <w:rFonts w:ascii="Times New Roman" w:eastAsia="MS Mincho" w:hAnsi="Times New Roman" w:cs="Times New Roman"/>
          <w:i/>
          <w:sz w:val="24"/>
          <w:szCs w:val="24"/>
          <w:lang w:val="en-GB" w:eastAsia="en-US"/>
        </w:rPr>
        <w:t xml:space="preserve"> spherical</w:t>
      </w:r>
      <w:r w:rsidRPr="002125DE">
        <w:rPr>
          <w:rFonts w:ascii="Times New Roman" w:eastAsia="MS Mincho" w:hAnsi="Times New Roman" w:cs="Times New Roman"/>
          <w:sz w:val="24"/>
          <w:szCs w:val="24"/>
          <w:lang w:val="en-GB" w:eastAsia="en-US"/>
        </w:rPr>
        <w:t xml:space="preserve">; J) </w:t>
      </w:r>
      <w:proofErr w:type="spellStart"/>
      <w:r w:rsidRPr="002125DE">
        <w:rPr>
          <w:rFonts w:ascii="Times New Roman" w:eastAsia="MS Mincho" w:hAnsi="Times New Roman" w:cs="Times New Roman"/>
          <w:i/>
          <w:sz w:val="24"/>
          <w:szCs w:val="24"/>
          <w:lang w:val="en-GB" w:eastAsia="en-US"/>
        </w:rPr>
        <w:t>Mikaniadiplosis</w:t>
      </w:r>
      <w:proofErr w:type="spellEnd"/>
      <w:r w:rsidRPr="002125DE">
        <w:rPr>
          <w:rFonts w:ascii="Times New Roman" w:eastAsia="MS Mincho" w:hAnsi="Times New Roman" w:cs="Times New Roman"/>
          <w:i/>
          <w:sz w:val="24"/>
          <w:szCs w:val="24"/>
          <w:lang w:val="en-GB" w:eastAsia="en-US"/>
        </w:rPr>
        <w:t xml:space="preserve"> </w:t>
      </w:r>
      <w:proofErr w:type="spellStart"/>
      <w:r w:rsidRPr="002125DE">
        <w:rPr>
          <w:rFonts w:ascii="Times New Roman" w:eastAsia="MS Mincho" w:hAnsi="Times New Roman" w:cs="Times New Roman"/>
          <w:i/>
          <w:sz w:val="24"/>
          <w:szCs w:val="24"/>
          <w:lang w:val="en-GB" w:eastAsia="en-US"/>
        </w:rPr>
        <w:t>annulipes</w:t>
      </w:r>
      <w:proofErr w:type="spellEnd"/>
      <w:r w:rsidRPr="002125DE">
        <w:rPr>
          <w:rFonts w:ascii="Times New Roman" w:eastAsia="MS Mincho" w:hAnsi="Times New Roman" w:cs="Times New Roman"/>
          <w:sz w:val="24"/>
          <w:szCs w:val="24"/>
          <w:lang w:val="en-GB" w:eastAsia="en-US"/>
        </w:rPr>
        <w:t>.</w:t>
      </w:r>
      <w:r>
        <w:rPr>
          <w:rFonts w:ascii="Times New Roman" w:eastAsiaTheme="minorEastAsia" w:hAnsi="Times New Roman" w:cs="Times New Roman"/>
          <w:color w:val="000000"/>
          <w:sz w:val="32"/>
          <w:szCs w:val="32"/>
          <w:lang w:val="en-US" w:eastAsia="en-US"/>
        </w:rPr>
        <w:t xml:space="preserve"> </w:t>
      </w:r>
    </w:p>
    <w:p w14:paraId="1B46BDEA" w14:textId="77777777" w:rsidR="00CF2E9C" w:rsidRDefault="00CF2E9C" w:rsidP="00CF2E9C">
      <w:pPr>
        <w:spacing w:line="480" w:lineRule="auto"/>
        <w:jc w:val="both"/>
        <w:rPr>
          <w:rFonts w:ascii="Times New Roman" w:hAnsi="Times New Roman" w:cs="Times New Roman"/>
          <w:b/>
          <w:sz w:val="24"/>
          <w:szCs w:val="24"/>
          <w:lang w:val="en-GB"/>
        </w:rPr>
      </w:pPr>
    </w:p>
    <w:p w14:paraId="03F079DA" w14:textId="00845884" w:rsidR="00CF2E9C" w:rsidRPr="00444937" w:rsidRDefault="00CF2E9C" w:rsidP="00CF2E9C">
      <w:pPr>
        <w:spacing w:line="480" w:lineRule="auto"/>
        <w:jc w:val="both"/>
      </w:pPr>
      <w:r w:rsidRPr="00437693">
        <w:rPr>
          <w:rFonts w:ascii="Times New Roman" w:hAnsi="Times New Roman" w:cs="Times New Roman"/>
          <w:b/>
          <w:sz w:val="24"/>
          <w:szCs w:val="24"/>
          <w:lang w:val="en-GB"/>
        </w:rPr>
        <w:t>Figure 2.</w:t>
      </w:r>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Galler-parasitoid</w:t>
      </w:r>
      <w:proofErr w:type="spellEnd"/>
      <w:r>
        <w:rPr>
          <w:rFonts w:ascii="Times New Roman" w:eastAsia="MS Mincho" w:hAnsi="Times New Roman" w:cs="Times New Roman"/>
          <w:sz w:val="24"/>
          <w:szCs w:val="24"/>
          <w:lang w:val="en-GB" w:eastAsia="en-US"/>
        </w:rPr>
        <w:t xml:space="preserve"> ecological interaction networks showing significant modularity for </w:t>
      </w:r>
      <w:proofErr w:type="spellStart"/>
      <w:r>
        <w:rPr>
          <w:rFonts w:ascii="Times New Roman" w:eastAsia="MS Mincho" w:hAnsi="Times New Roman" w:cs="Times New Roman"/>
          <w:sz w:val="24"/>
          <w:szCs w:val="24"/>
          <w:lang w:val="en-GB" w:eastAsia="en-US"/>
        </w:rPr>
        <w:t>Cecidomyiidae</w:t>
      </w:r>
      <w:proofErr w:type="spellEnd"/>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gallers</w:t>
      </w:r>
      <w:proofErr w:type="spellEnd"/>
      <w:r>
        <w:rPr>
          <w:rFonts w:ascii="Times New Roman" w:eastAsia="MS Mincho" w:hAnsi="Times New Roman" w:cs="Times New Roman"/>
          <w:sz w:val="24"/>
          <w:szCs w:val="24"/>
          <w:lang w:val="en-GB" w:eastAsia="en-US"/>
        </w:rPr>
        <w:t xml:space="preserve"> on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sz w:val="24"/>
          <w:szCs w:val="24"/>
          <w:lang w:val="en-GB" w:eastAsia="en-US"/>
        </w:rPr>
        <w:t xml:space="preserve"> spp. organised by grouping lower trophic level nodes (rows) according to four factors being tested (see text). Upper trophic level on columns, with </w:t>
      </w:r>
      <w:proofErr w:type="spellStart"/>
      <w:r>
        <w:rPr>
          <w:rFonts w:ascii="Times New Roman" w:eastAsia="MS Mincho" w:hAnsi="Times New Roman" w:cs="Times New Roman"/>
          <w:sz w:val="24"/>
          <w:szCs w:val="24"/>
          <w:lang w:val="en-GB" w:eastAsia="en-US"/>
        </w:rPr>
        <w:t>parasitoid</w:t>
      </w:r>
      <w:proofErr w:type="spellEnd"/>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morphospecies</w:t>
      </w:r>
      <w:proofErr w:type="spellEnd"/>
      <w:r>
        <w:rPr>
          <w:rFonts w:ascii="Times New Roman" w:eastAsia="MS Mincho" w:hAnsi="Times New Roman" w:cs="Times New Roman"/>
          <w:sz w:val="24"/>
          <w:szCs w:val="24"/>
          <w:lang w:val="en-GB" w:eastAsia="en-US"/>
        </w:rPr>
        <w:t xml:space="preserve"> codes (see </w:t>
      </w:r>
      <w:r w:rsidR="008546BB" w:rsidRPr="008546BB">
        <w:rPr>
          <w:rFonts w:ascii="Times New Roman" w:eastAsia="MS Mincho" w:hAnsi="Times New Roman" w:cs="Times New Roman"/>
          <w:sz w:val="24"/>
          <w:szCs w:val="24"/>
          <w:lang w:val="en-GB" w:eastAsia="en-US"/>
        </w:rPr>
        <w:t>Online Resource 2</w:t>
      </w:r>
      <w:r w:rsidRPr="008546BB">
        <w:rPr>
          <w:rFonts w:ascii="Times New Roman" w:eastAsia="MS Mincho" w:hAnsi="Times New Roman" w:cs="Times New Roman"/>
          <w:sz w:val="24"/>
          <w:szCs w:val="24"/>
          <w:lang w:val="en-GB" w:eastAsia="en-US"/>
        </w:rPr>
        <w:t>).</w:t>
      </w:r>
      <w:r>
        <w:rPr>
          <w:rFonts w:ascii="Times New Roman" w:eastAsia="MS Mincho" w:hAnsi="Times New Roman" w:cs="Times New Roman"/>
          <w:sz w:val="24"/>
          <w:szCs w:val="24"/>
          <w:lang w:val="en-GB" w:eastAsia="en-US"/>
        </w:rPr>
        <w:t xml:space="preserve"> </w:t>
      </w:r>
      <w:r>
        <w:rPr>
          <w:rFonts w:ascii="Times New Roman" w:eastAsia="MS Mincho" w:hAnsi="Times New Roman" w:cs="Times New Roman"/>
          <w:b/>
          <w:sz w:val="24"/>
          <w:szCs w:val="24"/>
          <w:lang w:val="en-GB" w:eastAsia="en-US"/>
        </w:rPr>
        <w:t>a)</w:t>
      </w:r>
      <w:r>
        <w:rPr>
          <w:rFonts w:ascii="Times New Roman" w:eastAsia="MS Mincho" w:hAnsi="Times New Roman" w:cs="Times New Roman"/>
          <w:sz w:val="24"/>
          <w:szCs w:val="24"/>
          <w:lang w:val="en-GB" w:eastAsia="en-US"/>
        </w:rPr>
        <w:t xml:space="preserve"> </w:t>
      </w:r>
      <w:proofErr w:type="gramStart"/>
      <w:r>
        <w:rPr>
          <w:rFonts w:ascii="Times New Roman" w:eastAsia="MS Mincho" w:hAnsi="Times New Roman" w:cs="Times New Roman"/>
          <w:sz w:val="24"/>
          <w:szCs w:val="24"/>
          <w:lang w:val="en-GB" w:eastAsia="en-US"/>
        </w:rPr>
        <w:t>grouping</w:t>
      </w:r>
      <w:proofErr w:type="gramEnd"/>
      <w:r>
        <w:rPr>
          <w:rFonts w:ascii="Times New Roman" w:eastAsia="MS Mincho" w:hAnsi="Times New Roman" w:cs="Times New Roman"/>
          <w:sz w:val="24"/>
          <w:szCs w:val="24"/>
          <w:lang w:val="en-GB" w:eastAsia="en-US"/>
        </w:rPr>
        <w:t xml:space="preserve"> by both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and host plant (GPI, codes as in Table 1, followed by </w:t>
      </w:r>
      <w:r>
        <w:rPr>
          <w:rFonts w:ascii="Times New Roman" w:eastAsia="MS Mincho" w:hAnsi="Times New Roman" w:cs="Times New Roman"/>
          <w:b/>
          <w:sz w:val="24"/>
          <w:szCs w:val="24"/>
          <w:lang w:val="en-GB" w:eastAsia="en-US"/>
        </w:rPr>
        <w:t>g</w:t>
      </w:r>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glomerata</w:t>
      </w:r>
      <w:proofErr w:type="spellEnd"/>
      <w:r>
        <w:rPr>
          <w:rFonts w:ascii="Times New Roman" w:eastAsia="MS Mincho" w:hAnsi="Times New Roman" w:cs="Times New Roman"/>
          <w:sz w:val="24"/>
          <w:szCs w:val="24"/>
          <w:lang w:val="en-GB" w:eastAsia="en-US"/>
        </w:rPr>
        <w:t xml:space="preserve">, and by </w:t>
      </w:r>
      <w:r>
        <w:rPr>
          <w:rFonts w:ascii="Times New Roman" w:eastAsia="MS Mincho" w:hAnsi="Times New Roman" w:cs="Times New Roman"/>
          <w:b/>
          <w:sz w:val="24"/>
          <w:szCs w:val="24"/>
          <w:lang w:val="en-GB" w:eastAsia="en-US"/>
        </w:rPr>
        <w:t>l</w:t>
      </w:r>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laevigata</w:t>
      </w:r>
      <w:proofErr w:type="spellEnd"/>
      <w:r>
        <w:rPr>
          <w:rFonts w:ascii="Times New Roman" w:eastAsia="MS Mincho" w:hAnsi="Times New Roman" w:cs="Times New Roman"/>
          <w:sz w:val="24"/>
          <w:szCs w:val="24"/>
          <w:lang w:val="en-GB" w:eastAsia="en-US"/>
        </w:rPr>
        <w:t xml:space="preserve">); </w:t>
      </w:r>
      <w:r>
        <w:rPr>
          <w:rFonts w:ascii="Times New Roman" w:hAnsi="Times New Roman" w:cs="Times New Roman"/>
          <w:i/>
          <w:sz w:val="24"/>
          <w:szCs w:val="24"/>
          <w:lang w:val="en-GB"/>
        </w:rPr>
        <w:t>Q</w:t>
      </w:r>
      <w:r>
        <w:rPr>
          <w:rFonts w:ascii="Times New Roman" w:hAnsi="Times New Roman" w:cs="Times New Roman"/>
          <w:sz w:val="24"/>
          <w:szCs w:val="24"/>
          <w:lang w:val="en-GB"/>
        </w:rPr>
        <w:t xml:space="preserve"> = 0.447; </w:t>
      </w:r>
      <w:r>
        <w:rPr>
          <w:rFonts w:ascii="Times New Roman" w:eastAsia="MS Mincho" w:hAnsi="Times New Roman" w:cs="Times New Roman"/>
          <w:b/>
          <w:sz w:val="24"/>
          <w:szCs w:val="24"/>
          <w:lang w:val="en-GB" w:eastAsia="en-US"/>
        </w:rPr>
        <w:t>b)</w:t>
      </w:r>
      <w:r>
        <w:rPr>
          <w:rFonts w:ascii="Times New Roman" w:eastAsia="MS Mincho" w:hAnsi="Times New Roman" w:cs="Times New Roman"/>
          <w:sz w:val="24"/>
          <w:szCs w:val="24"/>
          <w:lang w:val="en-GB" w:eastAsia="en-US"/>
        </w:rPr>
        <w:t xml:space="preserve"> grouping by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only (GIS, gall structural effect test)(codes as in Table 1);</w:t>
      </w:r>
      <w:r w:rsidRPr="004B233E">
        <w:rPr>
          <w:rFonts w:ascii="Times New Roman" w:hAnsi="Times New Roman" w:cs="Times New Roman"/>
          <w:i/>
          <w:sz w:val="24"/>
          <w:szCs w:val="24"/>
          <w:lang w:val="en-GB"/>
        </w:rPr>
        <w:t xml:space="preserve"> </w:t>
      </w:r>
      <w:r>
        <w:rPr>
          <w:rFonts w:ascii="Times New Roman" w:hAnsi="Times New Roman" w:cs="Times New Roman"/>
          <w:i/>
          <w:sz w:val="24"/>
          <w:szCs w:val="24"/>
          <w:lang w:val="en-GB"/>
        </w:rPr>
        <w:t>Q</w:t>
      </w:r>
      <w:r>
        <w:rPr>
          <w:rFonts w:ascii="Times New Roman" w:hAnsi="Times New Roman" w:cs="Times New Roman"/>
          <w:sz w:val="24"/>
          <w:szCs w:val="24"/>
          <w:lang w:val="en-GB"/>
        </w:rPr>
        <w:t xml:space="preserve"> = 0.446</w:t>
      </w:r>
      <w:r>
        <w:rPr>
          <w:rFonts w:ascii="Times New Roman" w:eastAsia="MS Mincho" w:hAnsi="Times New Roman" w:cs="Times New Roman"/>
          <w:sz w:val="24"/>
          <w:szCs w:val="24"/>
          <w:lang w:val="en-GB" w:eastAsia="en-US"/>
        </w:rPr>
        <w:t xml:space="preserve">; </w:t>
      </w:r>
      <w:r>
        <w:rPr>
          <w:rFonts w:ascii="Times New Roman" w:eastAsia="MS Mincho" w:hAnsi="Times New Roman" w:cs="Times New Roman"/>
          <w:b/>
          <w:sz w:val="24"/>
          <w:szCs w:val="24"/>
          <w:lang w:val="en-GB" w:eastAsia="en-US"/>
        </w:rPr>
        <w:t>c)</w:t>
      </w:r>
      <w:r>
        <w:rPr>
          <w:rFonts w:ascii="Times New Roman" w:eastAsia="MS Mincho" w:hAnsi="Times New Roman" w:cs="Times New Roman"/>
          <w:sz w:val="24"/>
          <w:szCs w:val="24"/>
          <w:lang w:val="en-GB" w:eastAsia="en-US"/>
        </w:rPr>
        <w:t xml:space="preserve"> grouping by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genus (GIG,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phylogeny test); </w:t>
      </w:r>
      <w:r>
        <w:rPr>
          <w:rFonts w:ascii="Times New Roman" w:hAnsi="Times New Roman" w:cs="Times New Roman"/>
          <w:i/>
          <w:sz w:val="24"/>
          <w:szCs w:val="24"/>
          <w:lang w:val="en-GB"/>
        </w:rPr>
        <w:t>Q</w:t>
      </w:r>
      <w:r>
        <w:rPr>
          <w:rFonts w:ascii="Times New Roman" w:hAnsi="Times New Roman" w:cs="Times New Roman"/>
          <w:sz w:val="24"/>
          <w:szCs w:val="24"/>
          <w:lang w:val="en-GB"/>
        </w:rPr>
        <w:t xml:space="preserve"> = 0.425 </w:t>
      </w:r>
      <w:r>
        <w:rPr>
          <w:rFonts w:ascii="Times New Roman" w:eastAsia="MS Mincho" w:hAnsi="Times New Roman" w:cs="Times New Roman"/>
          <w:sz w:val="24"/>
          <w:szCs w:val="24"/>
          <w:lang w:val="en-GB" w:eastAsia="en-US"/>
        </w:rPr>
        <w:t xml:space="preserve">and </w:t>
      </w:r>
      <w:r>
        <w:rPr>
          <w:rFonts w:ascii="Times New Roman" w:eastAsia="MS Mincho" w:hAnsi="Times New Roman" w:cs="Times New Roman"/>
          <w:b/>
          <w:sz w:val="24"/>
          <w:szCs w:val="24"/>
          <w:lang w:val="en-GB" w:eastAsia="en-US"/>
        </w:rPr>
        <w:t>d)</w:t>
      </w:r>
      <w:r>
        <w:rPr>
          <w:rFonts w:ascii="Times New Roman" w:eastAsia="MS Mincho" w:hAnsi="Times New Roman" w:cs="Times New Roman"/>
          <w:sz w:val="24"/>
          <w:szCs w:val="24"/>
          <w:lang w:val="en-GB" w:eastAsia="en-US"/>
        </w:rPr>
        <w:t xml:space="preserve"> grouping by host plant (HPS, host effect test)(</w:t>
      </w:r>
      <w:proofErr w:type="spellStart"/>
      <w:r>
        <w:rPr>
          <w:rFonts w:ascii="Times New Roman" w:eastAsia="MS Mincho" w:hAnsi="Times New Roman" w:cs="Times New Roman"/>
          <w:b/>
          <w:sz w:val="24"/>
          <w:szCs w:val="24"/>
          <w:lang w:val="en-GB" w:eastAsia="en-US"/>
        </w:rPr>
        <w:t>glo</w:t>
      </w:r>
      <w:proofErr w:type="spellEnd"/>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glomerata</w:t>
      </w:r>
      <w:proofErr w:type="spellEnd"/>
      <w:r>
        <w:rPr>
          <w:rFonts w:ascii="Times New Roman" w:eastAsia="MS Mincho" w:hAnsi="Times New Roman" w:cs="Times New Roman"/>
          <w:sz w:val="24"/>
          <w:szCs w:val="24"/>
          <w:lang w:val="en-GB" w:eastAsia="en-US"/>
        </w:rPr>
        <w:t xml:space="preserve"> and </w:t>
      </w:r>
      <w:proofErr w:type="spellStart"/>
      <w:r>
        <w:rPr>
          <w:rFonts w:ascii="Times New Roman" w:eastAsia="MS Mincho" w:hAnsi="Times New Roman" w:cs="Times New Roman"/>
          <w:b/>
          <w:sz w:val="24"/>
          <w:szCs w:val="24"/>
          <w:lang w:val="en-GB" w:eastAsia="en-US"/>
        </w:rPr>
        <w:t>lae</w:t>
      </w:r>
      <w:proofErr w:type="spellEnd"/>
      <w:r>
        <w:rPr>
          <w:rFonts w:ascii="Times New Roman" w:eastAsia="MS Mincho" w:hAnsi="Times New Roman" w:cs="Times New Roman"/>
          <w:sz w:val="24"/>
          <w:szCs w:val="24"/>
          <w:lang w:val="en-GB" w:eastAsia="en-US"/>
        </w:rPr>
        <w:t xml:space="preserve"> for </w:t>
      </w:r>
      <w:proofErr w:type="spellStart"/>
      <w:r>
        <w:rPr>
          <w:rFonts w:ascii="Times New Roman" w:eastAsia="MS Mincho" w:hAnsi="Times New Roman" w:cs="Times New Roman"/>
          <w:i/>
          <w:sz w:val="24"/>
          <w:szCs w:val="24"/>
          <w:lang w:val="en-GB" w:eastAsia="en-US"/>
        </w:rPr>
        <w:t>Mikania</w:t>
      </w:r>
      <w:proofErr w:type="spellEnd"/>
      <w:r>
        <w:rPr>
          <w:rFonts w:ascii="Times New Roman" w:eastAsia="MS Mincho" w:hAnsi="Times New Roman" w:cs="Times New Roman"/>
          <w:i/>
          <w:sz w:val="24"/>
          <w:szCs w:val="24"/>
          <w:lang w:val="en-GB" w:eastAsia="en-US"/>
        </w:rPr>
        <w:t xml:space="preserve"> </w:t>
      </w:r>
      <w:proofErr w:type="spellStart"/>
      <w:r>
        <w:rPr>
          <w:rFonts w:ascii="Times New Roman" w:eastAsia="MS Mincho" w:hAnsi="Times New Roman" w:cs="Times New Roman"/>
          <w:i/>
          <w:sz w:val="24"/>
          <w:szCs w:val="24"/>
          <w:lang w:val="en-GB" w:eastAsia="en-US"/>
        </w:rPr>
        <w:t>laevigata</w:t>
      </w:r>
      <w:proofErr w:type="spellEnd"/>
      <w:r>
        <w:rPr>
          <w:rFonts w:ascii="Times New Roman" w:eastAsia="MS Mincho" w:hAnsi="Times New Roman" w:cs="Times New Roman"/>
          <w:sz w:val="24"/>
          <w:szCs w:val="24"/>
          <w:lang w:val="en-GB" w:eastAsia="en-US"/>
        </w:rPr>
        <w:t>)</w:t>
      </w:r>
      <w:r w:rsidRPr="004B233E">
        <w:rPr>
          <w:rFonts w:ascii="Times New Roman" w:hAnsi="Times New Roman" w:cs="Times New Roman"/>
          <w:i/>
          <w:sz w:val="24"/>
          <w:szCs w:val="24"/>
          <w:lang w:val="en-GB"/>
        </w:rPr>
        <w:t xml:space="preserve"> </w:t>
      </w:r>
      <w:r>
        <w:rPr>
          <w:rFonts w:ascii="Times New Roman" w:hAnsi="Times New Roman" w:cs="Times New Roman"/>
          <w:i/>
          <w:sz w:val="24"/>
          <w:szCs w:val="24"/>
          <w:lang w:val="en-GB"/>
        </w:rPr>
        <w:t>Q</w:t>
      </w:r>
      <w:r>
        <w:rPr>
          <w:rFonts w:ascii="Times New Roman" w:hAnsi="Times New Roman" w:cs="Times New Roman"/>
          <w:sz w:val="24"/>
          <w:szCs w:val="24"/>
          <w:lang w:val="en-GB"/>
        </w:rPr>
        <w:t xml:space="preserve"> = 0.249</w:t>
      </w:r>
      <w:r>
        <w:rPr>
          <w:rFonts w:ascii="Times New Roman" w:eastAsia="MS Mincho" w:hAnsi="Times New Roman" w:cs="Times New Roman"/>
          <w:sz w:val="24"/>
          <w:szCs w:val="24"/>
          <w:lang w:val="en-GB" w:eastAsia="en-US"/>
        </w:rPr>
        <w:t xml:space="preserve">, sampled between 2015 and 2017 in hill forests of Porto </w:t>
      </w:r>
      <w:proofErr w:type="spellStart"/>
      <w:r>
        <w:rPr>
          <w:rFonts w:ascii="Times New Roman" w:eastAsia="MS Mincho" w:hAnsi="Times New Roman" w:cs="Times New Roman"/>
          <w:sz w:val="24"/>
          <w:szCs w:val="24"/>
          <w:lang w:val="en-GB" w:eastAsia="en-US"/>
        </w:rPr>
        <w:t>Alegre</w:t>
      </w:r>
      <w:proofErr w:type="spellEnd"/>
      <w:r>
        <w:rPr>
          <w:rFonts w:ascii="Times New Roman" w:eastAsia="MS Mincho" w:hAnsi="Times New Roman" w:cs="Times New Roman"/>
          <w:sz w:val="24"/>
          <w:szCs w:val="24"/>
          <w:lang w:val="en-GB" w:eastAsia="en-US"/>
        </w:rPr>
        <w:t xml:space="preserve">, Brazil. </w:t>
      </w:r>
      <w:bookmarkEnd w:id="5"/>
    </w:p>
    <w:p w14:paraId="3B7F4A61" w14:textId="77777777" w:rsidR="00CF2E9C" w:rsidRDefault="00CF2E9C" w:rsidP="00CF2E9C">
      <w:pPr>
        <w:pStyle w:val="Caption"/>
        <w:spacing w:line="480" w:lineRule="auto"/>
        <w:jc w:val="both"/>
        <w:rPr>
          <w:rFonts w:ascii="Times New Roman" w:hAnsi="Times New Roman" w:cs="Times New Roman"/>
          <w:b/>
          <w:i w:val="0"/>
          <w:iCs w:val="0"/>
          <w:color w:val="000000"/>
          <w:sz w:val="24"/>
          <w:szCs w:val="24"/>
          <w:lang w:val="en-GB"/>
        </w:rPr>
      </w:pPr>
    </w:p>
    <w:p w14:paraId="6CCBF07A" w14:textId="5375E234" w:rsidR="00CF2E9C" w:rsidRDefault="00CF2E9C" w:rsidP="00CF2E9C">
      <w:pPr>
        <w:spacing w:line="480" w:lineRule="auto"/>
        <w:jc w:val="both"/>
        <w:rPr>
          <w:rFonts w:ascii="Times New Roman" w:eastAsia="MS Mincho" w:hAnsi="Times New Roman" w:cs="Times New Roman"/>
          <w:sz w:val="24"/>
          <w:szCs w:val="24"/>
          <w:lang w:val="en-GB" w:eastAsia="en-US"/>
        </w:rPr>
      </w:pPr>
      <w:r w:rsidRPr="00437693">
        <w:rPr>
          <w:rFonts w:ascii="Times New Roman" w:hAnsi="Times New Roman" w:cs="Times New Roman"/>
          <w:b/>
          <w:color w:val="000000"/>
          <w:sz w:val="24"/>
          <w:szCs w:val="24"/>
          <w:lang w:val="en-GB"/>
        </w:rPr>
        <w:t>Figure 3</w:t>
      </w:r>
      <w:r w:rsidRPr="00437693">
        <w:rPr>
          <w:rFonts w:ascii="Times New Roman" w:hAnsi="Times New Roman" w:cs="Times New Roman"/>
          <w:color w:val="000000"/>
          <w:sz w:val="24"/>
          <w:szCs w:val="24"/>
          <w:lang w:val="en-GB"/>
        </w:rPr>
        <w:t>.</w:t>
      </w:r>
      <w:r>
        <w:rPr>
          <w:rFonts w:ascii="Times New Roman" w:eastAsia="MS Mincho" w:hAnsi="Times New Roman" w:cs="Times New Roman"/>
          <w:sz w:val="24"/>
          <w:szCs w:val="24"/>
          <w:lang w:val="en-GB" w:eastAsia="en-US"/>
        </w:rPr>
        <w:t xml:space="preserve"> </w:t>
      </w:r>
      <w:proofErr w:type="gramStart"/>
      <w:r>
        <w:rPr>
          <w:rFonts w:ascii="Times New Roman" w:eastAsia="MS Mincho" w:hAnsi="Times New Roman" w:cs="Times New Roman"/>
          <w:sz w:val="24"/>
          <w:szCs w:val="24"/>
          <w:lang w:val="en-GB" w:eastAsia="en-US"/>
        </w:rPr>
        <w:t xml:space="preserve">Network and module connecting roles for </w:t>
      </w:r>
      <w:proofErr w:type="spellStart"/>
      <w:r>
        <w:rPr>
          <w:rFonts w:ascii="Times New Roman" w:eastAsia="MS Mincho" w:hAnsi="Times New Roman" w:cs="Times New Roman"/>
          <w:sz w:val="24"/>
          <w:szCs w:val="24"/>
          <w:lang w:val="en-GB" w:eastAsia="en-US"/>
        </w:rPr>
        <w:t>parasitoid</w:t>
      </w:r>
      <w:proofErr w:type="spellEnd"/>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morphospecies</w:t>
      </w:r>
      <w:proofErr w:type="spellEnd"/>
      <w:r>
        <w:rPr>
          <w:rFonts w:ascii="Times New Roman" w:eastAsia="MS Mincho" w:hAnsi="Times New Roman" w:cs="Times New Roman"/>
          <w:sz w:val="24"/>
          <w:szCs w:val="24"/>
          <w:lang w:val="en-GB" w:eastAsia="en-US"/>
        </w:rPr>
        <w:t xml:space="preserve"> in modular </w:t>
      </w:r>
      <w:proofErr w:type="spellStart"/>
      <w:r>
        <w:rPr>
          <w:rFonts w:ascii="Times New Roman" w:eastAsia="MS Mincho" w:hAnsi="Times New Roman" w:cs="Times New Roman"/>
          <w:sz w:val="24"/>
          <w:szCs w:val="24"/>
          <w:lang w:val="en-GB" w:eastAsia="en-US"/>
        </w:rPr>
        <w:t>ecolgical</w:t>
      </w:r>
      <w:proofErr w:type="spellEnd"/>
      <w:r>
        <w:rPr>
          <w:rFonts w:ascii="Times New Roman" w:eastAsia="MS Mincho" w:hAnsi="Times New Roman" w:cs="Times New Roman"/>
          <w:sz w:val="24"/>
          <w:szCs w:val="24"/>
          <w:lang w:val="en-GB" w:eastAsia="en-US"/>
        </w:rPr>
        <w:t xml:space="preserve"> networks of </w:t>
      </w:r>
      <w:proofErr w:type="spellStart"/>
      <w:r>
        <w:rPr>
          <w:rFonts w:ascii="Times New Roman" w:eastAsia="MS Mincho" w:hAnsi="Times New Roman" w:cs="Times New Roman"/>
          <w:sz w:val="24"/>
          <w:szCs w:val="24"/>
          <w:lang w:val="en-GB" w:eastAsia="en-US"/>
        </w:rPr>
        <w:t>Cecidomyiidae</w:t>
      </w:r>
      <w:proofErr w:type="spellEnd"/>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gallers</w:t>
      </w:r>
      <w:proofErr w:type="spellEnd"/>
      <w:r>
        <w:rPr>
          <w:rFonts w:ascii="Times New Roman" w:eastAsia="MS Mincho" w:hAnsi="Times New Roman" w:cs="Times New Roman"/>
          <w:sz w:val="24"/>
          <w:szCs w:val="24"/>
          <w:lang w:val="en-GB" w:eastAsia="en-US"/>
        </w:rPr>
        <w:t xml:space="preserve"> on </w:t>
      </w:r>
      <w:proofErr w:type="spellStart"/>
      <w:r>
        <w:rPr>
          <w:rFonts w:ascii="Times New Roman" w:eastAsia="MS Mincho" w:hAnsi="Times New Roman" w:cs="Times New Roman"/>
          <w:sz w:val="24"/>
          <w:szCs w:val="24"/>
          <w:lang w:val="en-GB" w:eastAsia="en-US"/>
        </w:rPr>
        <w:t>Mikania</w:t>
      </w:r>
      <w:proofErr w:type="spellEnd"/>
      <w:r>
        <w:rPr>
          <w:rFonts w:ascii="Times New Roman" w:eastAsia="MS Mincho" w:hAnsi="Times New Roman" w:cs="Times New Roman"/>
          <w:sz w:val="24"/>
          <w:szCs w:val="24"/>
          <w:lang w:val="en-GB" w:eastAsia="en-US"/>
        </w:rPr>
        <w:t xml:space="preserve"> spp. (vertical axis: within module degree, horizontal axis: among module connectivity, calculated with </w:t>
      </w:r>
      <w:proofErr w:type="spellStart"/>
      <w:r>
        <w:rPr>
          <w:rFonts w:ascii="Times New Roman" w:eastAsia="MS Mincho" w:hAnsi="Times New Roman" w:cs="Times New Roman"/>
          <w:sz w:val="24"/>
          <w:szCs w:val="24"/>
          <w:lang w:val="en-GB" w:eastAsia="en-US"/>
        </w:rPr>
        <w:t>Netcarto</w:t>
      </w:r>
      <w:proofErr w:type="spellEnd"/>
      <w:r>
        <w:rPr>
          <w:rFonts w:ascii="Times New Roman" w:eastAsia="MS Mincho" w:hAnsi="Times New Roman" w:cs="Times New Roman"/>
          <w:sz w:val="24"/>
          <w:szCs w:val="24"/>
          <w:lang w:val="en-GB" w:eastAsia="en-US"/>
        </w:rPr>
        <w:t xml:space="preserve"> R package).</w:t>
      </w:r>
      <w:proofErr w:type="gramEnd"/>
      <w:r>
        <w:rPr>
          <w:rFonts w:ascii="Times New Roman" w:eastAsia="MS Mincho" w:hAnsi="Times New Roman" w:cs="Times New Roman"/>
          <w:sz w:val="24"/>
          <w:szCs w:val="24"/>
          <w:lang w:val="en-GB" w:eastAsia="en-US"/>
        </w:rPr>
        <w:t xml:space="preserve"> </w:t>
      </w:r>
      <w:proofErr w:type="spellStart"/>
      <w:r>
        <w:rPr>
          <w:rFonts w:ascii="Times New Roman" w:eastAsia="MS Mincho" w:hAnsi="Times New Roman" w:cs="Times New Roman"/>
          <w:sz w:val="24"/>
          <w:szCs w:val="24"/>
          <w:lang w:val="en-GB" w:eastAsia="en-US"/>
        </w:rPr>
        <w:t>Colors</w:t>
      </w:r>
      <w:proofErr w:type="spellEnd"/>
      <w:r>
        <w:rPr>
          <w:rFonts w:ascii="Times New Roman" w:eastAsia="MS Mincho" w:hAnsi="Times New Roman" w:cs="Times New Roman"/>
          <w:sz w:val="24"/>
          <w:szCs w:val="24"/>
          <w:lang w:val="en-GB" w:eastAsia="en-US"/>
        </w:rPr>
        <w:t xml:space="preserve"> indicate the </w:t>
      </w:r>
      <w:proofErr w:type="spellStart"/>
      <w:r>
        <w:rPr>
          <w:rFonts w:ascii="Times New Roman" w:eastAsia="MS Mincho" w:hAnsi="Times New Roman" w:cs="Times New Roman"/>
          <w:sz w:val="24"/>
          <w:szCs w:val="24"/>
          <w:lang w:val="en-GB" w:eastAsia="en-US"/>
        </w:rPr>
        <w:t>parasitoid</w:t>
      </w:r>
      <w:proofErr w:type="spellEnd"/>
      <w:r>
        <w:rPr>
          <w:rFonts w:ascii="Times New Roman" w:eastAsia="MS Mincho" w:hAnsi="Times New Roman" w:cs="Times New Roman"/>
          <w:sz w:val="24"/>
          <w:szCs w:val="24"/>
          <w:lang w:val="en-GB" w:eastAsia="en-US"/>
        </w:rPr>
        <w:t xml:space="preserve"> family. The four networks are organised grouping lower trophic level nodes (</w:t>
      </w:r>
      <w:proofErr w:type="spellStart"/>
      <w:r>
        <w:rPr>
          <w:rFonts w:ascii="Times New Roman" w:eastAsia="MS Mincho" w:hAnsi="Times New Roman" w:cs="Times New Roman"/>
          <w:sz w:val="24"/>
          <w:szCs w:val="24"/>
          <w:lang w:val="en-GB" w:eastAsia="en-US"/>
        </w:rPr>
        <w:t>gallers</w:t>
      </w:r>
      <w:proofErr w:type="spellEnd"/>
      <w:r>
        <w:rPr>
          <w:rFonts w:ascii="Times New Roman" w:eastAsia="MS Mincho" w:hAnsi="Times New Roman" w:cs="Times New Roman"/>
          <w:sz w:val="24"/>
          <w:szCs w:val="24"/>
          <w:lang w:val="en-GB" w:eastAsia="en-US"/>
        </w:rPr>
        <w:t xml:space="preserve">) according to four factors being tested (for details see text): a) grouping by both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and host plant (GPI); b) grouping by gall </w:t>
      </w:r>
      <w:proofErr w:type="spellStart"/>
      <w:r>
        <w:rPr>
          <w:rFonts w:ascii="Times New Roman" w:eastAsia="MS Mincho" w:hAnsi="Times New Roman" w:cs="Times New Roman"/>
          <w:sz w:val="24"/>
          <w:szCs w:val="24"/>
          <w:lang w:val="en-GB" w:eastAsia="en-US"/>
        </w:rPr>
        <w:t>morphotype</w:t>
      </w:r>
      <w:proofErr w:type="spellEnd"/>
      <w:r>
        <w:rPr>
          <w:rFonts w:ascii="Times New Roman" w:eastAsia="MS Mincho" w:hAnsi="Times New Roman" w:cs="Times New Roman"/>
          <w:sz w:val="24"/>
          <w:szCs w:val="24"/>
          <w:lang w:val="en-GB" w:eastAsia="en-US"/>
        </w:rPr>
        <w:t xml:space="preserve"> only (GIS, gall </w:t>
      </w:r>
      <w:r>
        <w:rPr>
          <w:rFonts w:ascii="Times New Roman" w:eastAsia="MS Mincho" w:hAnsi="Times New Roman" w:cs="Times New Roman"/>
          <w:sz w:val="24"/>
          <w:szCs w:val="24"/>
          <w:lang w:val="en-GB" w:eastAsia="en-US"/>
        </w:rPr>
        <w:lastRenderedPageBreak/>
        <w:t xml:space="preserve">structural effect test); c) grouping by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genus (GIG, </w:t>
      </w:r>
      <w:proofErr w:type="spellStart"/>
      <w:r>
        <w:rPr>
          <w:rFonts w:ascii="Times New Roman" w:eastAsia="MS Mincho" w:hAnsi="Times New Roman" w:cs="Times New Roman"/>
          <w:sz w:val="24"/>
          <w:szCs w:val="24"/>
          <w:lang w:val="en-GB" w:eastAsia="en-US"/>
        </w:rPr>
        <w:t>galler</w:t>
      </w:r>
      <w:proofErr w:type="spellEnd"/>
      <w:r>
        <w:rPr>
          <w:rFonts w:ascii="Times New Roman" w:eastAsia="MS Mincho" w:hAnsi="Times New Roman" w:cs="Times New Roman"/>
          <w:sz w:val="24"/>
          <w:szCs w:val="24"/>
          <w:lang w:val="en-GB" w:eastAsia="en-US"/>
        </w:rPr>
        <w:t xml:space="preserve"> phylogeny test) and d) grouping by host plant (HPS, host effect test). Species to the right of the black vertical line in </w:t>
      </w:r>
      <w:r>
        <w:rPr>
          <w:rFonts w:ascii="Times New Roman" w:eastAsia="MS Mincho" w:hAnsi="Times New Roman" w:cs="Times New Roman"/>
          <w:b/>
          <w:sz w:val="24"/>
          <w:szCs w:val="24"/>
          <w:lang w:val="en-GB" w:eastAsia="en-US"/>
        </w:rPr>
        <w:t>a</w:t>
      </w:r>
      <w:r>
        <w:rPr>
          <w:rFonts w:ascii="Times New Roman" w:eastAsia="MS Mincho" w:hAnsi="Times New Roman" w:cs="Times New Roman"/>
          <w:sz w:val="24"/>
          <w:szCs w:val="24"/>
          <w:lang w:val="en-GB" w:eastAsia="en-US"/>
        </w:rPr>
        <w:t xml:space="preserve">, </w:t>
      </w:r>
      <w:r>
        <w:rPr>
          <w:rFonts w:ascii="Times New Roman" w:eastAsia="MS Mincho" w:hAnsi="Times New Roman" w:cs="Times New Roman"/>
          <w:b/>
          <w:sz w:val="24"/>
          <w:szCs w:val="24"/>
          <w:lang w:val="en-GB" w:eastAsia="en-US"/>
        </w:rPr>
        <w:t>b</w:t>
      </w:r>
      <w:r>
        <w:rPr>
          <w:rFonts w:ascii="Times New Roman" w:eastAsia="MS Mincho" w:hAnsi="Times New Roman" w:cs="Times New Roman"/>
          <w:sz w:val="24"/>
          <w:szCs w:val="24"/>
          <w:lang w:val="en-GB" w:eastAsia="en-US"/>
        </w:rPr>
        <w:t xml:space="preserve"> and </w:t>
      </w:r>
      <w:r>
        <w:rPr>
          <w:rFonts w:ascii="Times New Roman" w:eastAsia="MS Mincho" w:hAnsi="Times New Roman" w:cs="Times New Roman"/>
          <w:b/>
          <w:sz w:val="24"/>
          <w:szCs w:val="24"/>
          <w:lang w:val="en-GB" w:eastAsia="en-US"/>
        </w:rPr>
        <w:t>c</w:t>
      </w:r>
      <w:r>
        <w:rPr>
          <w:rFonts w:ascii="Times New Roman" w:eastAsia="MS Mincho" w:hAnsi="Times New Roman" w:cs="Times New Roman"/>
          <w:sz w:val="24"/>
          <w:szCs w:val="24"/>
          <w:lang w:val="en-GB" w:eastAsia="en-US"/>
        </w:rPr>
        <w:t xml:space="preserve"> are considered connectors, the others peripheral, species above the black horizontal line in </w:t>
      </w:r>
      <w:r>
        <w:rPr>
          <w:rFonts w:ascii="Times New Roman" w:eastAsia="MS Mincho" w:hAnsi="Times New Roman" w:cs="Times New Roman"/>
          <w:b/>
          <w:sz w:val="24"/>
          <w:szCs w:val="24"/>
          <w:lang w:val="en-GB" w:eastAsia="en-US"/>
        </w:rPr>
        <w:t xml:space="preserve">c </w:t>
      </w:r>
      <w:r>
        <w:rPr>
          <w:rFonts w:ascii="Times New Roman" w:eastAsia="MS Mincho" w:hAnsi="Times New Roman" w:cs="Times New Roman"/>
          <w:sz w:val="24"/>
          <w:szCs w:val="24"/>
          <w:lang w:val="en-GB" w:eastAsia="en-US"/>
        </w:rPr>
        <w:t>and</w:t>
      </w:r>
      <w:r>
        <w:rPr>
          <w:rFonts w:ascii="Times New Roman" w:eastAsia="MS Mincho" w:hAnsi="Times New Roman" w:cs="Times New Roman"/>
          <w:b/>
          <w:sz w:val="24"/>
          <w:szCs w:val="24"/>
          <w:lang w:val="en-GB" w:eastAsia="en-US"/>
        </w:rPr>
        <w:t xml:space="preserve"> d </w:t>
      </w:r>
      <w:r>
        <w:rPr>
          <w:rFonts w:ascii="Times New Roman" w:eastAsia="MS Mincho" w:hAnsi="Times New Roman" w:cs="Times New Roman"/>
          <w:sz w:val="24"/>
          <w:szCs w:val="24"/>
          <w:lang w:val="en-GB" w:eastAsia="en-US"/>
        </w:rPr>
        <w:t xml:space="preserve">are hubs, the others non-hubs. All samples between 2015 and 2017 in hill forests of Porto </w:t>
      </w:r>
      <w:proofErr w:type="spellStart"/>
      <w:r>
        <w:rPr>
          <w:rFonts w:ascii="Times New Roman" w:eastAsia="MS Mincho" w:hAnsi="Times New Roman" w:cs="Times New Roman"/>
          <w:sz w:val="24"/>
          <w:szCs w:val="24"/>
          <w:lang w:val="en-GB" w:eastAsia="en-US"/>
        </w:rPr>
        <w:t>Alegre</w:t>
      </w:r>
      <w:proofErr w:type="spellEnd"/>
      <w:r>
        <w:rPr>
          <w:rFonts w:ascii="Times New Roman" w:eastAsia="MS Mincho" w:hAnsi="Times New Roman" w:cs="Times New Roman"/>
          <w:sz w:val="24"/>
          <w:szCs w:val="24"/>
          <w:lang w:val="en-GB" w:eastAsia="en-US"/>
        </w:rPr>
        <w:t>, Brazi</w:t>
      </w:r>
      <w:bookmarkStart w:id="290" w:name="_Toc534702810"/>
      <w:bookmarkEnd w:id="290"/>
      <w:r>
        <w:rPr>
          <w:rFonts w:ascii="Times New Roman" w:eastAsia="MS Mincho" w:hAnsi="Times New Roman" w:cs="Times New Roman"/>
          <w:sz w:val="24"/>
          <w:szCs w:val="24"/>
          <w:lang w:val="en-GB" w:eastAsia="en-US"/>
        </w:rPr>
        <w:t>l.</w:t>
      </w:r>
      <w:r>
        <w:rPr>
          <w:rFonts w:ascii="Times New Roman" w:eastAsia="MS Mincho" w:hAnsi="Times New Roman" w:cs="Times New Roman"/>
          <w:sz w:val="24"/>
          <w:szCs w:val="24"/>
          <w:lang w:val="en-GB" w:eastAsia="en-US"/>
        </w:rPr>
        <w:br w:type="page"/>
      </w:r>
    </w:p>
    <w:p w14:paraId="66D564D0" w14:textId="77777777" w:rsidR="00CF2E9C" w:rsidRPr="00EB691F" w:rsidRDefault="00CF2E9C" w:rsidP="00CF2E9C">
      <w:pPr>
        <w:widowControl w:val="0"/>
        <w:overflowPunct/>
        <w:autoSpaceDE w:val="0"/>
        <w:autoSpaceDN w:val="0"/>
        <w:adjustRightInd w:val="0"/>
        <w:spacing w:line="280" w:lineRule="atLeast"/>
        <w:contextualSpacing w:val="0"/>
        <w:jc w:val="both"/>
        <w:rPr>
          <w:rFonts w:ascii="Times New Roman" w:eastAsiaTheme="minorEastAsia" w:hAnsi="Times New Roman" w:cs="Times New Roman"/>
          <w:b/>
          <w:sz w:val="24"/>
          <w:szCs w:val="24"/>
          <w:lang w:val="en-US" w:eastAsia="en-US"/>
        </w:rPr>
      </w:pPr>
      <w:r w:rsidRPr="00437693">
        <w:rPr>
          <w:rFonts w:ascii="Times New Roman" w:eastAsiaTheme="minorEastAsia" w:hAnsi="Times New Roman" w:cs="Times New Roman"/>
          <w:b/>
          <w:sz w:val="24"/>
          <w:szCs w:val="24"/>
          <w:lang w:val="en-US" w:eastAsia="en-US"/>
        </w:rPr>
        <w:lastRenderedPageBreak/>
        <w:t>Figure 1.</w:t>
      </w:r>
      <w:r>
        <w:rPr>
          <w:rFonts w:ascii="Times Roman" w:eastAsiaTheme="minorEastAsia" w:hAnsi="Times Roman" w:cs="Times Roman"/>
          <w:color w:val="000000"/>
          <w:sz w:val="24"/>
          <w:szCs w:val="24"/>
          <w:lang w:val="en-US" w:eastAsia="en-US"/>
        </w:rPr>
        <w:t xml:space="preserve"> </w:t>
      </w:r>
      <w:r>
        <w:rPr>
          <w:rFonts w:ascii="Times Roman" w:eastAsiaTheme="minorEastAsia" w:hAnsi="Times Roman" w:cs="Times Roman"/>
          <w:noProof/>
          <w:color w:val="000000"/>
          <w:sz w:val="24"/>
          <w:szCs w:val="24"/>
          <w:lang w:val="en-US" w:eastAsia="en-US"/>
        </w:rPr>
        <w:drawing>
          <wp:anchor distT="0" distB="0" distL="114300" distR="114300" simplePos="0" relativeHeight="251659264" behindDoc="0" locked="0" layoutInCell="1" allowOverlap="1" wp14:anchorId="0A2BAE9B" wp14:editId="48D613D3">
            <wp:simplePos x="0" y="0"/>
            <wp:positionH relativeFrom="column">
              <wp:posOffset>3810</wp:posOffset>
            </wp:positionH>
            <wp:positionV relativeFrom="paragraph">
              <wp:posOffset>179705</wp:posOffset>
            </wp:positionV>
            <wp:extent cx="4284345" cy="5029200"/>
            <wp:effectExtent l="0" t="0" r="8255" b="0"/>
            <wp:wrapThrough wrapText="bothSides">
              <wp:wrapPolygon edited="0">
                <wp:start x="0" y="0"/>
                <wp:lineTo x="0" y="21491"/>
                <wp:lineTo x="21514" y="21491"/>
                <wp:lineTo x="21514"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345"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MS Mincho" w:hAnsi="Times New Roman" w:cs="Times New Roman"/>
          <w:i/>
          <w:sz w:val="24"/>
          <w:szCs w:val="24"/>
          <w:lang w:val="en-GB" w:eastAsia="en-US"/>
        </w:rPr>
        <w:br w:type="page"/>
      </w:r>
    </w:p>
    <w:p w14:paraId="2389805E" w14:textId="77777777" w:rsidR="00CF2E9C" w:rsidRPr="00444937" w:rsidRDefault="00CF2E9C" w:rsidP="00CF2E9C">
      <w:pPr>
        <w:pStyle w:val="Caption"/>
        <w:spacing w:line="480" w:lineRule="auto"/>
        <w:jc w:val="both"/>
        <w:rPr>
          <w:rFonts w:ascii="Times New Roman" w:hAnsi="Times New Roman"/>
          <w:noProof/>
          <w:sz w:val="24"/>
          <w:szCs w:val="24"/>
          <w:lang w:val="en-US" w:eastAsia="en-US"/>
        </w:rPr>
      </w:pPr>
      <w:r>
        <w:rPr>
          <w:rFonts w:ascii="Times New Roman" w:hAnsi="Times New Roman"/>
          <w:noProof/>
          <w:sz w:val="24"/>
          <w:szCs w:val="24"/>
          <w:lang w:val="en-US" w:eastAsia="en-US"/>
        </w:rPr>
        <w:lastRenderedPageBreak/>
        <w:drawing>
          <wp:anchor distT="0" distB="0" distL="114300" distR="114300" simplePos="0" relativeHeight="251660288" behindDoc="0" locked="0" layoutInCell="1" allowOverlap="1" wp14:anchorId="57C3633D" wp14:editId="7DC2EFFA">
            <wp:simplePos x="0" y="0"/>
            <wp:positionH relativeFrom="column">
              <wp:posOffset>-114300</wp:posOffset>
            </wp:positionH>
            <wp:positionV relativeFrom="paragraph">
              <wp:posOffset>228600</wp:posOffset>
            </wp:positionV>
            <wp:extent cx="5886450" cy="3314700"/>
            <wp:effectExtent l="0" t="0" r="6350" b="12700"/>
            <wp:wrapThrough wrapText="bothSides">
              <wp:wrapPolygon edited="0">
                <wp:start x="0" y="0"/>
                <wp:lineTo x="0" y="21517"/>
                <wp:lineTo x="21530" y="21517"/>
                <wp:lineTo x="21530" y="0"/>
                <wp:lineTo x="0" y="0"/>
              </wp:wrapPolygon>
            </wp:wrapThrough>
            <wp:docPr id="11" name="Picture 11" descr="disk0s2:Users:carolina:Desktop: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k0s2:Users:carolina:Desktop:mo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7693">
        <w:rPr>
          <w:rFonts w:ascii="Times New Roman" w:hAnsi="Times New Roman" w:cs="Times New Roman"/>
          <w:b/>
          <w:i w:val="0"/>
          <w:color w:val="auto"/>
          <w:sz w:val="24"/>
          <w:szCs w:val="24"/>
          <w:lang w:val="en-GB"/>
        </w:rPr>
        <w:t>Figure 2.</w:t>
      </w:r>
      <w:r w:rsidRPr="00444937">
        <w:rPr>
          <w:rFonts w:ascii="Times New Roman" w:hAnsi="Times New Roman"/>
          <w:noProof/>
          <w:sz w:val="24"/>
          <w:szCs w:val="24"/>
          <w:lang w:val="en-US" w:eastAsia="en-US"/>
        </w:rPr>
        <w:t xml:space="preserve"> </w:t>
      </w:r>
      <w:r>
        <w:rPr>
          <w:rFonts w:ascii="Times New Roman" w:hAnsi="Times New Roman"/>
          <w:noProof/>
          <w:sz w:val="24"/>
          <w:szCs w:val="24"/>
          <w:lang w:val="en-US" w:eastAsia="en-US"/>
        </w:rPr>
        <w:br w:type="page"/>
      </w:r>
    </w:p>
    <w:p w14:paraId="5D0BA92A" w14:textId="14F500D0" w:rsidR="00CF2E9C" w:rsidRPr="008546BB" w:rsidRDefault="00CF2E9C" w:rsidP="008546BB">
      <w:pPr>
        <w:pStyle w:val="Caption"/>
        <w:spacing w:line="480" w:lineRule="auto"/>
        <w:jc w:val="both"/>
        <w:rPr>
          <w:i w:val="0"/>
          <w:color w:val="auto"/>
        </w:rPr>
      </w:pPr>
      <w:r w:rsidRPr="00437693">
        <w:rPr>
          <w:rFonts w:ascii="Times New Roman" w:hAnsi="Times New Roman" w:cs="Times New Roman"/>
          <w:b/>
          <w:i w:val="0"/>
          <w:color w:val="auto"/>
          <w:sz w:val="24"/>
          <w:szCs w:val="24"/>
          <w:lang w:val="en-GB"/>
        </w:rPr>
        <w:lastRenderedPageBreak/>
        <w:t>Figure 3</w:t>
      </w:r>
      <w:r>
        <w:rPr>
          <w:rFonts w:ascii="Times New Roman" w:hAnsi="Times New Roman" w:cs="Times New Roman"/>
          <w:b/>
          <w:i w:val="0"/>
          <w:color w:val="auto"/>
          <w:sz w:val="24"/>
          <w:szCs w:val="24"/>
          <w:lang w:val="en-GB"/>
        </w:rPr>
        <w:t>.</w:t>
      </w:r>
      <w:r w:rsidRPr="00EE1650">
        <w:rPr>
          <w:rFonts w:asciiTheme="minorHAnsi" w:eastAsiaTheme="minorEastAsia" w:hAnsiTheme="minorHAnsi" w:cstheme="minorBidi"/>
          <w:i w:val="0"/>
          <w:iCs w:val="0"/>
          <w:noProof/>
          <w:color w:val="auto"/>
          <w:sz w:val="24"/>
          <w:szCs w:val="24"/>
          <w:lang w:val="en-US" w:eastAsia="en-US"/>
        </w:rPr>
        <w:t xml:space="preserve"> </w:t>
      </w:r>
      <w:r>
        <w:rPr>
          <w:rFonts w:asciiTheme="minorHAnsi" w:eastAsiaTheme="minorEastAsia" w:hAnsiTheme="minorHAnsi" w:cstheme="minorBidi"/>
          <w:i w:val="0"/>
          <w:iCs w:val="0"/>
          <w:noProof/>
          <w:color w:val="auto"/>
          <w:sz w:val="24"/>
          <w:szCs w:val="24"/>
          <w:lang w:val="en-US" w:eastAsia="en-US"/>
        </w:rPr>
        <w:drawing>
          <wp:anchor distT="0" distB="0" distL="114300" distR="114300" simplePos="0" relativeHeight="251661312" behindDoc="0" locked="0" layoutInCell="1" allowOverlap="1" wp14:anchorId="3A7D3B56" wp14:editId="715A3346">
            <wp:simplePos x="0" y="0"/>
            <wp:positionH relativeFrom="column">
              <wp:posOffset>3810</wp:posOffset>
            </wp:positionH>
            <wp:positionV relativeFrom="paragraph">
              <wp:posOffset>349885</wp:posOffset>
            </wp:positionV>
            <wp:extent cx="5691505" cy="4264660"/>
            <wp:effectExtent l="0" t="0" r="0" b="2540"/>
            <wp:wrapThrough wrapText="bothSides">
              <wp:wrapPolygon edited="0">
                <wp:start x="0" y="0"/>
                <wp:lineTo x="0" y="21484"/>
                <wp:lineTo x="21496" y="21484"/>
                <wp:lineTo x="21496" y="0"/>
                <wp:lineTo x="0" y="0"/>
              </wp:wrapPolygon>
            </wp:wrapThrough>
            <wp:docPr id="10" name="Picture 10" descr="disk0s2:Users:carolina:Desktop: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0s2:Users:carolina:Desktop:nod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1505" cy="426466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F2E9C" w:rsidRPr="008546BB" w:rsidSect="001F00AA">
      <w:footerReference w:type="even" r:id="rId14"/>
      <w:footerReference w:type="default" r:id="rId15"/>
      <w:pgSz w:w="11906" w:h="16838"/>
      <w:pgMar w:top="1418" w:right="1418" w:bottom="1418" w:left="1418" w:header="0" w:footer="0" w:gutter="0"/>
      <w:lnNumType w:countBy="1" w:distance="283" w:restart="continuous"/>
      <w:pgNumType w:start="1"/>
      <w:cols w:space="720"/>
      <w:formProt w:val="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13491E" w14:textId="77777777" w:rsidR="00374DAF" w:rsidRDefault="00374DAF" w:rsidP="0009523E">
      <w:pPr>
        <w:spacing w:line="240" w:lineRule="auto"/>
      </w:pPr>
      <w:r>
        <w:separator/>
      </w:r>
    </w:p>
  </w:endnote>
  <w:endnote w:type="continuationSeparator" w:id="0">
    <w:p w14:paraId="3478202E" w14:textId="77777777" w:rsidR="00374DAF" w:rsidRDefault="00374DAF" w:rsidP="000952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8000012" w:usb3="00000000" w:csb0="0002009F" w:csb1="00000000"/>
  </w:font>
  <w:font w:name="American Typewriter">
    <w:panose1 w:val="02090604020004020304"/>
    <w:charset w:val="00"/>
    <w:family w:val="auto"/>
    <w:pitch w:val="variable"/>
    <w:sig w:usb0="A000006F" w:usb1="00000019" w:usb2="00000000" w:usb3="00000000" w:csb0="00000111" w:csb1="00000000"/>
  </w:font>
  <w:font w:name="Times Roman">
    <w:panose1 w:val="00000500000000020000"/>
    <w:charset w:val="00"/>
    <w:family w:val="auto"/>
    <w:pitch w:val="variable"/>
    <w:sig w:usb0="E00002FF" w:usb1="5000205A"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3EE877" w14:textId="77777777" w:rsidR="00374DAF" w:rsidRDefault="00374DAF" w:rsidP="001F00A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10594E" w14:textId="77777777" w:rsidR="00374DAF" w:rsidRDefault="00374DAF" w:rsidP="0009523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098A0" w14:textId="77777777" w:rsidR="00374DAF" w:rsidRDefault="00374DAF" w:rsidP="001F00A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26F9">
      <w:rPr>
        <w:rStyle w:val="PageNumber"/>
        <w:noProof/>
      </w:rPr>
      <w:t>28</w:t>
    </w:r>
    <w:r>
      <w:rPr>
        <w:rStyle w:val="PageNumber"/>
      </w:rPr>
      <w:fldChar w:fldCharType="end"/>
    </w:r>
  </w:p>
  <w:p w14:paraId="7DA44AA5" w14:textId="77777777" w:rsidR="00374DAF" w:rsidRDefault="00374DAF" w:rsidP="0009523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24B96" w14:textId="77777777" w:rsidR="00374DAF" w:rsidRDefault="00374DAF" w:rsidP="0009523E">
      <w:pPr>
        <w:spacing w:line="240" w:lineRule="auto"/>
      </w:pPr>
      <w:r>
        <w:separator/>
      </w:r>
    </w:p>
  </w:footnote>
  <w:footnote w:type="continuationSeparator" w:id="0">
    <w:p w14:paraId="4B2E6133" w14:textId="77777777" w:rsidR="00374DAF" w:rsidRDefault="00374DAF" w:rsidP="0009523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1968DA"/>
    <w:multiLevelType w:val="hybridMultilevel"/>
    <w:tmpl w:val="5BF2A5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549"/>
    <w:rsid w:val="00012ED6"/>
    <w:rsid w:val="00040A39"/>
    <w:rsid w:val="00066F8F"/>
    <w:rsid w:val="0009523E"/>
    <w:rsid w:val="000A3023"/>
    <w:rsid w:val="000A5E53"/>
    <w:rsid w:val="000B0E83"/>
    <w:rsid w:val="000C0724"/>
    <w:rsid w:val="000D6A29"/>
    <w:rsid w:val="001326F9"/>
    <w:rsid w:val="0014436C"/>
    <w:rsid w:val="001F00AA"/>
    <w:rsid w:val="00237FA3"/>
    <w:rsid w:val="00256B19"/>
    <w:rsid w:val="002F1AC1"/>
    <w:rsid w:val="0037157C"/>
    <w:rsid w:val="00374DAF"/>
    <w:rsid w:val="00376DFC"/>
    <w:rsid w:val="00380670"/>
    <w:rsid w:val="003C67D1"/>
    <w:rsid w:val="004145EC"/>
    <w:rsid w:val="00464940"/>
    <w:rsid w:val="00494549"/>
    <w:rsid w:val="004D2BC1"/>
    <w:rsid w:val="004F4B7D"/>
    <w:rsid w:val="005415C9"/>
    <w:rsid w:val="005D1773"/>
    <w:rsid w:val="005E29F9"/>
    <w:rsid w:val="00600C48"/>
    <w:rsid w:val="006B4F50"/>
    <w:rsid w:val="006D0CE6"/>
    <w:rsid w:val="006D355E"/>
    <w:rsid w:val="00745EB4"/>
    <w:rsid w:val="007500C6"/>
    <w:rsid w:val="007C1AAF"/>
    <w:rsid w:val="007F2D53"/>
    <w:rsid w:val="00801029"/>
    <w:rsid w:val="00802836"/>
    <w:rsid w:val="008546BB"/>
    <w:rsid w:val="00887FF7"/>
    <w:rsid w:val="009425DE"/>
    <w:rsid w:val="00A13537"/>
    <w:rsid w:val="00A14908"/>
    <w:rsid w:val="00A80B67"/>
    <w:rsid w:val="00A91C3C"/>
    <w:rsid w:val="00AA2A99"/>
    <w:rsid w:val="00AC7B73"/>
    <w:rsid w:val="00B10734"/>
    <w:rsid w:val="00BF371C"/>
    <w:rsid w:val="00C01C41"/>
    <w:rsid w:val="00CD657F"/>
    <w:rsid w:val="00CF2E9C"/>
    <w:rsid w:val="00D80AB0"/>
    <w:rsid w:val="00DA1254"/>
    <w:rsid w:val="00DA6153"/>
    <w:rsid w:val="00DC3AD2"/>
    <w:rsid w:val="00DD28C5"/>
    <w:rsid w:val="00E177EF"/>
    <w:rsid w:val="00E678CD"/>
    <w:rsid w:val="00EA28C8"/>
    <w:rsid w:val="00EC10E7"/>
    <w:rsid w:val="00F27955"/>
    <w:rsid w:val="00FE59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9D1076"/>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549"/>
    <w:pPr>
      <w:overflowPunct w:val="0"/>
      <w:spacing w:line="276" w:lineRule="auto"/>
      <w:contextualSpacing/>
    </w:pPr>
    <w:rPr>
      <w:rFonts w:ascii="Arial" w:eastAsia="Arial" w:hAnsi="Arial" w:cs="Arial"/>
      <w:sz w:val="22"/>
      <w:szCs w:val="22"/>
      <w:lang w:val="en" w:eastAsia="pt-BR"/>
    </w:rPr>
  </w:style>
  <w:style w:type="paragraph" w:styleId="Heading2">
    <w:name w:val="heading 2"/>
    <w:basedOn w:val="Normal"/>
    <w:next w:val="Normal"/>
    <w:link w:val="Heading2Char"/>
    <w:qFormat/>
    <w:rsid w:val="00494549"/>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94549"/>
    <w:rPr>
      <w:rFonts w:ascii="Arial" w:eastAsia="Arial" w:hAnsi="Arial" w:cs="Arial"/>
      <w:sz w:val="32"/>
      <w:szCs w:val="32"/>
      <w:lang w:val="en" w:eastAsia="pt-BR"/>
    </w:rPr>
  </w:style>
  <w:style w:type="character" w:customStyle="1" w:styleId="InternetLink">
    <w:name w:val="Internet Link"/>
    <w:basedOn w:val="DefaultParagraphFont"/>
    <w:rsid w:val="00494549"/>
    <w:rPr>
      <w:color w:val="0000FF"/>
      <w:u w:val="single"/>
    </w:rPr>
  </w:style>
  <w:style w:type="paragraph" w:styleId="Caption">
    <w:name w:val="caption"/>
    <w:basedOn w:val="Normal"/>
    <w:next w:val="Normal"/>
    <w:qFormat/>
    <w:rsid w:val="00494549"/>
    <w:pPr>
      <w:spacing w:after="200" w:line="240" w:lineRule="auto"/>
    </w:pPr>
    <w:rPr>
      <w:i/>
      <w:iCs/>
      <w:color w:val="1F497D"/>
      <w:sz w:val="18"/>
      <w:szCs w:val="18"/>
    </w:rPr>
  </w:style>
  <w:style w:type="paragraph" w:customStyle="1" w:styleId="FrameContents">
    <w:name w:val="Frame Contents"/>
    <w:basedOn w:val="Normal"/>
    <w:qFormat/>
    <w:rsid w:val="00494549"/>
  </w:style>
  <w:style w:type="character" w:styleId="LineNumber">
    <w:name w:val="line number"/>
    <w:basedOn w:val="DefaultParagraphFont"/>
    <w:uiPriority w:val="99"/>
    <w:semiHidden/>
    <w:unhideWhenUsed/>
    <w:rsid w:val="00494549"/>
  </w:style>
  <w:style w:type="paragraph" w:styleId="BalloonText">
    <w:name w:val="Balloon Text"/>
    <w:basedOn w:val="Normal"/>
    <w:link w:val="BalloonTextChar"/>
    <w:uiPriority w:val="99"/>
    <w:semiHidden/>
    <w:unhideWhenUsed/>
    <w:rsid w:val="00FE592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592F"/>
    <w:rPr>
      <w:rFonts w:ascii="Lucida Grande" w:eastAsia="Arial" w:hAnsi="Lucida Grande" w:cs="Lucida Grande"/>
      <w:sz w:val="18"/>
      <w:szCs w:val="18"/>
      <w:lang w:val="en" w:eastAsia="pt-BR"/>
    </w:rPr>
  </w:style>
  <w:style w:type="character" w:styleId="CommentReference">
    <w:name w:val="annotation reference"/>
    <w:basedOn w:val="DefaultParagraphFont"/>
    <w:uiPriority w:val="99"/>
    <w:semiHidden/>
    <w:unhideWhenUsed/>
    <w:rsid w:val="00464940"/>
    <w:rPr>
      <w:sz w:val="18"/>
      <w:szCs w:val="18"/>
    </w:rPr>
  </w:style>
  <w:style w:type="paragraph" w:styleId="CommentText">
    <w:name w:val="annotation text"/>
    <w:basedOn w:val="Normal"/>
    <w:link w:val="CommentTextChar"/>
    <w:uiPriority w:val="99"/>
    <w:semiHidden/>
    <w:unhideWhenUsed/>
    <w:rsid w:val="00464940"/>
    <w:pPr>
      <w:spacing w:line="240" w:lineRule="auto"/>
    </w:pPr>
    <w:rPr>
      <w:sz w:val="24"/>
      <w:szCs w:val="24"/>
    </w:rPr>
  </w:style>
  <w:style w:type="character" w:customStyle="1" w:styleId="CommentTextChar">
    <w:name w:val="Comment Text Char"/>
    <w:basedOn w:val="DefaultParagraphFont"/>
    <w:link w:val="CommentText"/>
    <w:uiPriority w:val="99"/>
    <w:semiHidden/>
    <w:rsid w:val="00464940"/>
    <w:rPr>
      <w:rFonts w:ascii="Arial" w:eastAsia="Arial" w:hAnsi="Arial" w:cs="Arial"/>
      <w:lang w:val="en" w:eastAsia="pt-BR"/>
    </w:rPr>
  </w:style>
  <w:style w:type="paragraph" w:styleId="CommentSubject">
    <w:name w:val="annotation subject"/>
    <w:basedOn w:val="CommentText"/>
    <w:next w:val="CommentText"/>
    <w:link w:val="CommentSubjectChar"/>
    <w:uiPriority w:val="99"/>
    <w:semiHidden/>
    <w:unhideWhenUsed/>
    <w:rsid w:val="00464940"/>
    <w:rPr>
      <w:b/>
      <w:bCs/>
      <w:sz w:val="20"/>
      <w:szCs w:val="20"/>
    </w:rPr>
  </w:style>
  <w:style w:type="character" w:customStyle="1" w:styleId="CommentSubjectChar">
    <w:name w:val="Comment Subject Char"/>
    <w:basedOn w:val="CommentTextChar"/>
    <w:link w:val="CommentSubject"/>
    <w:uiPriority w:val="99"/>
    <w:semiHidden/>
    <w:rsid w:val="00464940"/>
    <w:rPr>
      <w:rFonts w:ascii="Arial" w:eastAsia="Arial" w:hAnsi="Arial" w:cs="Arial"/>
      <w:b/>
      <w:bCs/>
      <w:sz w:val="20"/>
      <w:szCs w:val="20"/>
      <w:lang w:val="en" w:eastAsia="pt-BR"/>
    </w:rPr>
  </w:style>
  <w:style w:type="paragraph" w:styleId="ListParagraph">
    <w:name w:val="List Paragraph"/>
    <w:basedOn w:val="Normal"/>
    <w:uiPriority w:val="34"/>
    <w:qFormat/>
    <w:rsid w:val="00801029"/>
    <w:pPr>
      <w:ind w:left="720"/>
    </w:pPr>
  </w:style>
  <w:style w:type="paragraph" w:styleId="Footer">
    <w:name w:val="footer"/>
    <w:basedOn w:val="Normal"/>
    <w:link w:val="FooterChar"/>
    <w:uiPriority w:val="99"/>
    <w:unhideWhenUsed/>
    <w:rsid w:val="0009523E"/>
    <w:pPr>
      <w:tabs>
        <w:tab w:val="center" w:pos="4320"/>
        <w:tab w:val="right" w:pos="8640"/>
      </w:tabs>
      <w:spacing w:line="240" w:lineRule="auto"/>
    </w:pPr>
  </w:style>
  <w:style w:type="character" w:customStyle="1" w:styleId="FooterChar">
    <w:name w:val="Footer Char"/>
    <w:basedOn w:val="DefaultParagraphFont"/>
    <w:link w:val="Footer"/>
    <w:uiPriority w:val="99"/>
    <w:rsid w:val="0009523E"/>
    <w:rPr>
      <w:rFonts w:ascii="Arial" w:eastAsia="Arial" w:hAnsi="Arial" w:cs="Arial"/>
      <w:sz w:val="22"/>
      <w:szCs w:val="22"/>
      <w:lang w:val="en" w:eastAsia="pt-BR"/>
    </w:rPr>
  </w:style>
  <w:style w:type="character" w:styleId="PageNumber">
    <w:name w:val="page number"/>
    <w:basedOn w:val="DefaultParagraphFont"/>
    <w:uiPriority w:val="99"/>
    <w:semiHidden/>
    <w:unhideWhenUsed/>
    <w:rsid w:val="0009523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549"/>
    <w:pPr>
      <w:overflowPunct w:val="0"/>
      <w:spacing w:line="276" w:lineRule="auto"/>
      <w:contextualSpacing/>
    </w:pPr>
    <w:rPr>
      <w:rFonts w:ascii="Arial" w:eastAsia="Arial" w:hAnsi="Arial" w:cs="Arial"/>
      <w:sz w:val="22"/>
      <w:szCs w:val="22"/>
      <w:lang w:val="en" w:eastAsia="pt-BR"/>
    </w:rPr>
  </w:style>
  <w:style w:type="paragraph" w:styleId="Heading2">
    <w:name w:val="heading 2"/>
    <w:basedOn w:val="Normal"/>
    <w:next w:val="Normal"/>
    <w:link w:val="Heading2Char"/>
    <w:qFormat/>
    <w:rsid w:val="00494549"/>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94549"/>
    <w:rPr>
      <w:rFonts w:ascii="Arial" w:eastAsia="Arial" w:hAnsi="Arial" w:cs="Arial"/>
      <w:sz w:val="32"/>
      <w:szCs w:val="32"/>
      <w:lang w:val="en" w:eastAsia="pt-BR"/>
    </w:rPr>
  </w:style>
  <w:style w:type="character" w:customStyle="1" w:styleId="InternetLink">
    <w:name w:val="Internet Link"/>
    <w:basedOn w:val="DefaultParagraphFont"/>
    <w:rsid w:val="00494549"/>
    <w:rPr>
      <w:color w:val="0000FF"/>
      <w:u w:val="single"/>
    </w:rPr>
  </w:style>
  <w:style w:type="paragraph" w:styleId="Caption">
    <w:name w:val="caption"/>
    <w:basedOn w:val="Normal"/>
    <w:next w:val="Normal"/>
    <w:qFormat/>
    <w:rsid w:val="00494549"/>
    <w:pPr>
      <w:spacing w:after="200" w:line="240" w:lineRule="auto"/>
    </w:pPr>
    <w:rPr>
      <w:i/>
      <w:iCs/>
      <w:color w:val="1F497D"/>
      <w:sz w:val="18"/>
      <w:szCs w:val="18"/>
    </w:rPr>
  </w:style>
  <w:style w:type="paragraph" w:customStyle="1" w:styleId="FrameContents">
    <w:name w:val="Frame Contents"/>
    <w:basedOn w:val="Normal"/>
    <w:qFormat/>
    <w:rsid w:val="00494549"/>
  </w:style>
  <w:style w:type="character" w:styleId="LineNumber">
    <w:name w:val="line number"/>
    <w:basedOn w:val="DefaultParagraphFont"/>
    <w:uiPriority w:val="99"/>
    <w:semiHidden/>
    <w:unhideWhenUsed/>
    <w:rsid w:val="00494549"/>
  </w:style>
  <w:style w:type="paragraph" w:styleId="BalloonText">
    <w:name w:val="Balloon Text"/>
    <w:basedOn w:val="Normal"/>
    <w:link w:val="BalloonTextChar"/>
    <w:uiPriority w:val="99"/>
    <w:semiHidden/>
    <w:unhideWhenUsed/>
    <w:rsid w:val="00FE592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592F"/>
    <w:rPr>
      <w:rFonts w:ascii="Lucida Grande" w:eastAsia="Arial" w:hAnsi="Lucida Grande" w:cs="Lucida Grande"/>
      <w:sz w:val="18"/>
      <w:szCs w:val="18"/>
      <w:lang w:val="en" w:eastAsia="pt-BR"/>
    </w:rPr>
  </w:style>
  <w:style w:type="character" w:styleId="CommentReference">
    <w:name w:val="annotation reference"/>
    <w:basedOn w:val="DefaultParagraphFont"/>
    <w:uiPriority w:val="99"/>
    <w:semiHidden/>
    <w:unhideWhenUsed/>
    <w:rsid w:val="00464940"/>
    <w:rPr>
      <w:sz w:val="18"/>
      <w:szCs w:val="18"/>
    </w:rPr>
  </w:style>
  <w:style w:type="paragraph" w:styleId="CommentText">
    <w:name w:val="annotation text"/>
    <w:basedOn w:val="Normal"/>
    <w:link w:val="CommentTextChar"/>
    <w:uiPriority w:val="99"/>
    <w:semiHidden/>
    <w:unhideWhenUsed/>
    <w:rsid w:val="00464940"/>
    <w:pPr>
      <w:spacing w:line="240" w:lineRule="auto"/>
    </w:pPr>
    <w:rPr>
      <w:sz w:val="24"/>
      <w:szCs w:val="24"/>
    </w:rPr>
  </w:style>
  <w:style w:type="character" w:customStyle="1" w:styleId="CommentTextChar">
    <w:name w:val="Comment Text Char"/>
    <w:basedOn w:val="DefaultParagraphFont"/>
    <w:link w:val="CommentText"/>
    <w:uiPriority w:val="99"/>
    <w:semiHidden/>
    <w:rsid w:val="00464940"/>
    <w:rPr>
      <w:rFonts w:ascii="Arial" w:eastAsia="Arial" w:hAnsi="Arial" w:cs="Arial"/>
      <w:lang w:val="en" w:eastAsia="pt-BR"/>
    </w:rPr>
  </w:style>
  <w:style w:type="paragraph" w:styleId="CommentSubject">
    <w:name w:val="annotation subject"/>
    <w:basedOn w:val="CommentText"/>
    <w:next w:val="CommentText"/>
    <w:link w:val="CommentSubjectChar"/>
    <w:uiPriority w:val="99"/>
    <w:semiHidden/>
    <w:unhideWhenUsed/>
    <w:rsid w:val="00464940"/>
    <w:rPr>
      <w:b/>
      <w:bCs/>
      <w:sz w:val="20"/>
      <w:szCs w:val="20"/>
    </w:rPr>
  </w:style>
  <w:style w:type="character" w:customStyle="1" w:styleId="CommentSubjectChar">
    <w:name w:val="Comment Subject Char"/>
    <w:basedOn w:val="CommentTextChar"/>
    <w:link w:val="CommentSubject"/>
    <w:uiPriority w:val="99"/>
    <w:semiHidden/>
    <w:rsid w:val="00464940"/>
    <w:rPr>
      <w:rFonts w:ascii="Arial" w:eastAsia="Arial" w:hAnsi="Arial" w:cs="Arial"/>
      <w:b/>
      <w:bCs/>
      <w:sz w:val="20"/>
      <w:szCs w:val="20"/>
      <w:lang w:val="en" w:eastAsia="pt-BR"/>
    </w:rPr>
  </w:style>
  <w:style w:type="paragraph" w:styleId="ListParagraph">
    <w:name w:val="List Paragraph"/>
    <w:basedOn w:val="Normal"/>
    <w:uiPriority w:val="34"/>
    <w:qFormat/>
    <w:rsid w:val="00801029"/>
    <w:pPr>
      <w:ind w:left="720"/>
    </w:pPr>
  </w:style>
  <w:style w:type="paragraph" w:styleId="Footer">
    <w:name w:val="footer"/>
    <w:basedOn w:val="Normal"/>
    <w:link w:val="FooterChar"/>
    <w:uiPriority w:val="99"/>
    <w:unhideWhenUsed/>
    <w:rsid w:val="0009523E"/>
    <w:pPr>
      <w:tabs>
        <w:tab w:val="center" w:pos="4320"/>
        <w:tab w:val="right" w:pos="8640"/>
      </w:tabs>
      <w:spacing w:line="240" w:lineRule="auto"/>
    </w:pPr>
  </w:style>
  <w:style w:type="character" w:customStyle="1" w:styleId="FooterChar">
    <w:name w:val="Footer Char"/>
    <w:basedOn w:val="DefaultParagraphFont"/>
    <w:link w:val="Footer"/>
    <w:uiPriority w:val="99"/>
    <w:rsid w:val="0009523E"/>
    <w:rPr>
      <w:rFonts w:ascii="Arial" w:eastAsia="Arial" w:hAnsi="Arial" w:cs="Arial"/>
      <w:sz w:val="22"/>
      <w:szCs w:val="22"/>
      <w:lang w:val="en" w:eastAsia="pt-BR"/>
    </w:rPr>
  </w:style>
  <w:style w:type="character" w:styleId="PageNumber">
    <w:name w:val="page number"/>
    <w:basedOn w:val="DefaultParagraphFont"/>
    <w:uiPriority w:val="99"/>
    <w:semiHidden/>
    <w:unhideWhenUsed/>
    <w:rsid w:val="000952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763030">
      <w:bodyDiv w:val="1"/>
      <w:marLeft w:val="0"/>
      <w:marRight w:val="0"/>
      <w:marTop w:val="0"/>
      <w:marBottom w:val="0"/>
      <w:divBdr>
        <w:top w:val="none" w:sz="0" w:space="0" w:color="auto"/>
        <w:left w:val="none" w:sz="0" w:space="0" w:color="auto"/>
        <w:bottom w:val="none" w:sz="0" w:space="0" w:color="auto"/>
        <w:right w:val="none" w:sz="0" w:space="0" w:color="auto"/>
      </w:divBdr>
    </w:div>
    <w:div w:id="193811993">
      <w:bodyDiv w:val="1"/>
      <w:marLeft w:val="0"/>
      <w:marRight w:val="0"/>
      <w:marTop w:val="0"/>
      <w:marBottom w:val="0"/>
      <w:divBdr>
        <w:top w:val="none" w:sz="0" w:space="0" w:color="auto"/>
        <w:left w:val="none" w:sz="0" w:space="0" w:color="auto"/>
        <w:bottom w:val="none" w:sz="0" w:space="0" w:color="auto"/>
        <w:right w:val="none" w:sz="0" w:space="0" w:color="auto"/>
      </w:divBdr>
    </w:div>
    <w:div w:id="569736279">
      <w:bodyDiv w:val="1"/>
      <w:marLeft w:val="0"/>
      <w:marRight w:val="0"/>
      <w:marTop w:val="0"/>
      <w:marBottom w:val="0"/>
      <w:divBdr>
        <w:top w:val="none" w:sz="0" w:space="0" w:color="auto"/>
        <w:left w:val="none" w:sz="0" w:space="0" w:color="auto"/>
        <w:bottom w:val="none" w:sz="0" w:space="0" w:color="auto"/>
        <w:right w:val="none" w:sz="0" w:space="0" w:color="auto"/>
      </w:divBdr>
    </w:div>
    <w:div w:id="1141339441">
      <w:bodyDiv w:val="1"/>
      <w:marLeft w:val="0"/>
      <w:marRight w:val="0"/>
      <w:marTop w:val="0"/>
      <w:marBottom w:val="0"/>
      <w:divBdr>
        <w:top w:val="none" w:sz="0" w:space="0" w:color="auto"/>
        <w:left w:val="none" w:sz="0" w:space="0" w:color="auto"/>
        <w:bottom w:val="none" w:sz="0" w:space="0" w:color="auto"/>
        <w:right w:val="none" w:sz="0" w:space="0" w:color="auto"/>
      </w:divBdr>
    </w:div>
    <w:div w:id="1269041707">
      <w:bodyDiv w:val="1"/>
      <w:marLeft w:val="0"/>
      <w:marRight w:val="0"/>
      <w:marTop w:val="0"/>
      <w:marBottom w:val="0"/>
      <w:divBdr>
        <w:top w:val="none" w:sz="0" w:space="0" w:color="auto"/>
        <w:left w:val="none" w:sz="0" w:space="0" w:color="auto"/>
        <w:bottom w:val="none" w:sz="0" w:space="0" w:color="auto"/>
        <w:right w:val="none" w:sz="0" w:space="0" w:color="auto"/>
      </w:divBdr>
    </w:div>
    <w:div w:id="13497173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carol_prauchner@hotmail.com" TargetMode="External"/><Relationship Id="rId10" Type="http://schemas.openxmlformats.org/officeDocument/2006/relationships/hyperlink" Target="mailto:milton.mendonca@ufrgs.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A17DB-6861-1540-899B-D6E88106F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7453</TotalTime>
  <Pages>29</Pages>
  <Words>6540</Words>
  <Characters>37281</Characters>
  <Application>Microsoft Macintosh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 Prauchner</dc:creator>
  <cp:keywords/>
  <dc:description/>
  <cp:lastModifiedBy>Carolina Prauchner</cp:lastModifiedBy>
  <cp:revision>12</cp:revision>
  <dcterms:created xsi:type="dcterms:W3CDTF">2020-10-19T21:03:00Z</dcterms:created>
  <dcterms:modified xsi:type="dcterms:W3CDTF">2021-04-28T16:22:00Z</dcterms:modified>
</cp:coreProperties>
</file>